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7.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tasks/documenttasks1.xml" ContentType="application/vnd.ms-office.documenttask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2A6659" w14:textId="77777777" w:rsidR="008C36BE" w:rsidRPr="00C6340B" w:rsidRDefault="008C36BE">
      <w:pPr>
        <w:pStyle w:val="BodyText"/>
        <w:rPr>
          <w:sz w:val="200"/>
          <w:szCs w:val="200"/>
          <w:lang w:val="en-US"/>
        </w:rPr>
      </w:pPr>
      <w:bookmarkStart w:id="0" w:name="_top"/>
      <w:bookmarkEnd w:id="0"/>
    </w:p>
    <w:p w14:paraId="61677FF7" w14:textId="6F722AB0" w:rsidR="008C36BE" w:rsidRDefault="0077118C">
      <w:pPr>
        <w:pStyle w:val="Solution"/>
        <w:rPr>
          <w:lang w:val="en-US"/>
        </w:rPr>
      </w:pPr>
      <w:r>
        <w:rPr>
          <w:lang w:val="en-US"/>
        </w:rPr>
        <w:t xml:space="preserve">Vision </w:t>
      </w:r>
      <w:r w:rsidR="00556B20">
        <w:rPr>
          <w:lang w:val="en-US"/>
        </w:rPr>
        <w:t>Slim Software</w:t>
      </w:r>
      <w:r>
        <w:rPr>
          <w:lang w:val="en-US"/>
        </w:rPr>
        <w:t xml:space="preserve"> Solution</w:t>
      </w:r>
    </w:p>
    <w:p w14:paraId="1C67FDBE" w14:textId="5D642D57" w:rsidR="008C36BE" w:rsidRDefault="005A5598">
      <w:pPr>
        <w:pStyle w:val="Title"/>
        <w:rPr>
          <w:lang w:val="en-US"/>
        </w:rPr>
      </w:pPr>
      <w:r>
        <w:rPr>
          <w:lang w:val="en-US"/>
        </w:rPr>
        <w:t>Installation and Configuration</w:t>
      </w:r>
      <w:r w:rsidR="0077118C">
        <w:rPr>
          <w:lang w:val="en-US"/>
        </w:rPr>
        <w:t xml:space="preserve"> Guide Version 4.1</w:t>
      </w:r>
      <w:r w:rsidR="00A7205D">
        <w:rPr>
          <w:lang w:val="en-US"/>
        </w:rPr>
        <w:t>8</w:t>
      </w:r>
      <w:r w:rsidR="0077118C">
        <w:rPr>
          <w:lang w:val="en-US"/>
        </w:rPr>
        <w:t>.</w:t>
      </w:r>
      <w:r w:rsidR="00A7205D">
        <w:rPr>
          <w:lang w:val="en-US"/>
        </w:rPr>
        <w:t>0</w:t>
      </w:r>
    </w:p>
    <w:p w14:paraId="0A37501D" w14:textId="77777777" w:rsidR="008C36BE" w:rsidRDefault="008C36BE">
      <w:pPr>
        <w:pStyle w:val="Date"/>
        <w:rPr>
          <w:lang w:val="en-US"/>
        </w:rPr>
      </w:pPr>
    </w:p>
    <w:p w14:paraId="786D53CE" w14:textId="77777777" w:rsidR="00C6340B" w:rsidRDefault="00C6340B">
      <w:pPr>
        <w:spacing w:after="0" w:line="240" w:lineRule="auto"/>
        <w:rPr>
          <w:rFonts w:ascii="Open Sans" w:eastAsia="Times New Roman" w:hAnsi="Open Sans"/>
          <w:b/>
          <w:color w:val="54B948"/>
          <w:sz w:val="36"/>
          <w:szCs w:val="36"/>
        </w:rPr>
      </w:pPr>
      <w:r>
        <w:br w:type="page"/>
      </w:r>
    </w:p>
    <w:p w14:paraId="40CE79F1" w14:textId="2674FADB" w:rsidR="008C36BE" w:rsidRPr="002C5220" w:rsidRDefault="0077118C" w:rsidP="002C5220">
      <w:pPr>
        <w:pStyle w:val="ChapterTitle"/>
      </w:pPr>
      <w:bookmarkStart w:id="1" w:name="_Toc110235414"/>
      <w:r w:rsidRPr="002C5220">
        <w:lastRenderedPageBreak/>
        <w:t xml:space="preserve">Copyright and </w:t>
      </w:r>
      <w:r w:rsidR="00B94261" w:rsidRPr="00AB08C0">
        <w:t>Trademark</w:t>
      </w:r>
      <w:r w:rsidRPr="002C5220">
        <w:t xml:space="preserve"> Information</w:t>
      </w:r>
      <w:bookmarkEnd w:id="1"/>
    </w:p>
    <w:p w14:paraId="044ABBB8" w14:textId="77777777" w:rsidR="00AD774D" w:rsidRPr="002C4DDC" w:rsidRDefault="00AD774D" w:rsidP="002C5220">
      <w:pPr>
        <w:pStyle w:val="BodyText"/>
      </w:pPr>
      <w:r w:rsidRPr="002C4DDC">
        <w:t>The products described in this document are copyrighted works of NCR Corporation.</w:t>
      </w:r>
    </w:p>
    <w:p w14:paraId="3756E789" w14:textId="77777777" w:rsidR="001F5118" w:rsidRDefault="00AD774D" w:rsidP="00D2248E">
      <w:pPr>
        <w:pStyle w:val="BodyText"/>
      </w:pPr>
      <w:r w:rsidRPr="002C4DDC">
        <w:t xml:space="preserve">NCR, </w:t>
      </w:r>
      <w:proofErr w:type="spellStart"/>
      <w:r w:rsidRPr="002C4DDC">
        <w:t>CxBanking</w:t>
      </w:r>
      <w:proofErr w:type="spellEnd"/>
      <w:r w:rsidR="00F137CB">
        <w:t>,</w:t>
      </w:r>
      <w:r w:rsidRPr="002C4DDC">
        <w:t xml:space="preserve"> and APTRA are trademarks of NCR Corporation.</w:t>
      </w:r>
      <w:r w:rsidRPr="002C4DDC">
        <w:br/>
        <w:t>Adobe and Reader are either registered trademarks or trademarks of Adobe Systems Incorporated in the United States and/or other countries.</w:t>
      </w:r>
      <w:r w:rsidRPr="002C4DDC">
        <w:br/>
      </w:r>
    </w:p>
    <w:p w14:paraId="421033BF" w14:textId="6AF5C7A2" w:rsidR="00AD774D" w:rsidRPr="002C4DDC" w:rsidRDefault="00AD774D" w:rsidP="002C5220">
      <w:pPr>
        <w:pStyle w:val="BodyText"/>
      </w:pPr>
      <w:r w:rsidRPr="002C4DDC">
        <w:t>Microsoft is a registered trademark or trademark of Microsoft Corporation in the United States and/or other countries.</w:t>
      </w:r>
      <w:r w:rsidRPr="002C4DDC">
        <w:br/>
      </w:r>
    </w:p>
    <w:p w14:paraId="5D62C602" w14:textId="77777777" w:rsidR="00AD774D" w:rsidRPr="002C4DDC" w:rsidRDefault="00AD774D" w:rsidP="00D2248E">
      <w:pPr>
        <w:pStyle w:val="BodyText"/>
      </w:pPr>
      <w:r w:rsidRPr="002C4DDC">
        <w:t>All other trademarks are the property of their respective owners.</w:t>
      </w:r>
    </w:p>
    <w:p w14:paraId="0253448F" w14:textId="47CE13AB" w:rsidR="00AD774D" w:rsidRPr="002C4DDC" w:rsidRDefault="00AD774D" w:rsidP="002C5220">
      <w:pPr>
        <w:pStyle w:val="BodyText"/>
      </w:pPr>
      <w:r w:rsidRPr="002C5220">
        <w:rPr>
          <w:b/>
          <w:szCs w:val="22"/>
        </w:rPr>
        <w:t>Disclaimer:</w:t>
      </w:r>
      <w:r w:rsidR="00D940BD">
        <w:t xml:space="preserve"> </w:t>
      </w:r>
      <w:r w:rsidRPr="002C4DDC">
        <w:t>It is the policy of NCR Corporation to improve products as technology, components, software</w:t>
      </w:r>
      <w:r w:rsidR="00F137CB" w:rsidRPr="002C4DDC">
        <w:t>,</w:t>
      </w:r>
      <w:r w:rsidRPr="002C4DDC">
        <w:t xml:space="preserve"> and firmware become available. NCR</w:t>
      </w:r>
      <w:r w:rsidR="00F137CB">
        <w:t>,</w:t>
      </w:r>
      <w:r w:rsidRPr="002C4DDC">
        <w:t xml:space="preserve"> therefore</w:t>
      </w:r>
      <w:r w:rsidR="00F137CB">
        <w:t>,</w:t>
      </w:r>
      <w:r w:rsidRPr="002C4DDC">
        <w:t xml:space="preserve"> reserves the right to change specifications without prior notice.</w:t>
      </w:r>
    </w:p>
    <w:p w14:paraId="4F79C1F2" w14:textId="5704E737" w:rsidR="00AD774D" w:rsidRPr="002C4DDC" w:rsidRDefault="00AD774D" w:rsidP="002C5220">
      <w:pPr>
        <w:pStyle w:val="BodyText"/>
      </w:pPr>
      <w:r w:rsidRPr="002C4DDC">
        <w:t>All features, functions</w:t>
      </w:r>
      <w:r w:rsidR="00F137CB">
        <w:t>,</w:t>
      </w:r>
      <w:r w:rsidRPr="002C4DDC">
        <w:t xml:space="preserve"> and operations described herein may not be marketed by NCR in all parts of the world. In some instances, photographs are of equipment prototypes. Therefore, before using this document, consult with your NCR representative or NCR office for information that is applicable and current.</w:t>
      </w:r>
    </w:p>
    <w:p w14:paraId="0D1240E5" w14:textId="42DBD5BC" w:rsidR="00AD774D" w:rsidRPr="002C4DDC" w:rsidRDefault="00AD774D" w:rsidP="002C5220">
      <w:pPr>
        <w:pStyle w:val="BodyText"/>
      </w:pPr>
      <w:r w:rsidRPr="002C4DDC">
        <w:t xml:space="preserve">© </w:t>
      </w:r>
      <w:r w:rsidRPr="002C4DDC">
        <w:fldChar w:fldCharType="begin"/>
      </w:r>
      <w:r w:rsidRPr="002C4DDC">
        <w:instrText xml:space="preserve"> DATE \@ "MMMM d, yyyy" </w:instrText>
      </w:r>
      <w:r w:rsidRPr="002C4DDC">
        <w:fldChar w:fldCharType="separate"/>
      </w:r>
      <w:r w:rsidR="001A7E5B">
        <w:rPr>
          <w:noProof/>
        </w:rPr>
        <w:t>August 1, 2022</w:t>
      </w:r>
      <w:r w:rsidRPr="002C4DDC">
        <w:fldChar w:fldCharType="end"/>
      </w:r>
      <w:r w:rsidRPr="002C4DDC">
        <w:br/>
        <w:t>By NCR Corporation</w:t>
      </w:r>
      <w:r w:rsidRPr="002C4DDC">
        <w:br/>
        <w:t>Atlanta, Georgia, USA</w:t>
      </w:r>
      <w:r w:rsidRPr="002C4DDC">
        <w:br/>
        <w:t>All Rights Reserved</w:t>
      </w:r>
    </w:p>
    <w:p w14:paraId="291AE272" w14:textId="34AF0650" w:rsidR="008C36BE" w:rsidRPr="002C5220" w:rsidRDefault="0077118C" w:rsidP="002C5220">
      <w:pPr>
        <w:pStyle w:val="ChapterTitle"/>
      </w:pPr>
      <w:bookmarkStart w:id="2" w:name="_Toc110235415"/>
      <w:r w:rsidRPr="002C5220">
        <w:lastRenderedPageBreak/>
        <w:t xml:space="preserve">Revision </w:t>
      </w:r>
      <w:r w:rsidR="00AB08C0">
        <w:t>History</w:t>
      </w:r>
      <w:bookmarkEnd w:id="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31"/>
        <w:gridCol w:w="1447"/>
        <w:gridCol w:w="1579"/>
        <w:gridCol w:w="5515"/>
      </w:tblGrid>
      <w:tr w:rsidR="002A7AF0" w:rsidRPr="002C4DDC" w14:paraId="418F3D3B" w14:textId="77777777" w:rsidTr="002C5220">
        <w:tc>
          <w:tcPr>
            <w:tcW w:w="1231" w:type="dxa"/>
            <w:shd w:val="clear" w:color="auto" w:fill="auto"/>
          </w:tcPr>
          <w:p w14:paraId="19BDFBC0" w14:textId="77777777" w:rsidR="002A7AF0" w:rsidRPr="00E2308A" w:rsidRDefault="002A7AF0" w:rsidP="002C5220">
            <w:pPr>
              <w:pStyle w:val="TableHeading"/>
            </w:pPr>
            <w:r w:rsidRPr="00E2308A">
              <w:t>Version</w:t>
            </w:r>
          </w:p>
        </w:tc>
        <w:tc>
          <w:tcPr>
            <w:tcW w:w="1447" w:type="dxa"/>
            <w:shd w:val="clear" w:color="auto" w:fill="auto"/>
          </w:tcPr>
          <w:p w14:paraId="286FA575" w14:textId="77777777" w:rsidR="002A7AF0" w:rsidRPr="00E2308A" w:rsidRDefault="002A7AF0" w:rsidP="002C5220">
            <w:pPr>
              <w:pStyle w:val="TableHeading"/>
            </w:pPr>
            <w:r w:rsidRPr="00E2308A">
              <w:t>Date</w:t>
            </w:r>
          </w:p>
        </w:tc>
        <w:tc>
          <w:tcPr>
            <w:tcW w:w="1579" w:type="dxa"/>
            <w:shd w:val="clear" w:color="auto" w:fill="auto"/>
          </w:tcPr>
          <w:p w14:paraId="5E2B2F87" w14:textId="77777777" w:rsidR="002A7AF0" w:rsidRPr="00E2308A" w:rsidRDefault="002A7AF0" w:rsidP="002C5220">
            <w:pPr>
              <w:pStyle w:val="TableHeading"/>
            </w:pPr>
            <w:r w:rsidRPr="00E2308A">
              <w:t>Pages</w:t>
            </w:r>
          </w:p>
        </w:tc>
        <w:tc>
          <w:tcPr>
            <w:tcW w:w="5515" w:type="dxa"/>
            <w:shd w:val="clear" w:color="auto" w:fill="auto"/>
          </w:tcPr>
          <w:p w14:paraId="39CB2676" w14:textId="77777777" w:rsidR="002A7AF0" w:rsidRPr="00E2308A" w:rsidRDefault="002A7AF0" w:rsidP="002C5220">
            <w:pPr>
              <w:pStyle w:val="TableHeading"/>
            </w:pPr>
            <w:r w:rsidRPr="00E2308A">
              <w:t>Description of Change</w:t>
            </w:r>
          </w:p>
        </w:tc>
      </w:tr>
      <w:tr w:rsidR="002A7AF0" w:rsidRPr="002C4DDC" w14:paraId="0EF14A62" w14:textId="77777777" w:rsidTr="005B17A0">
        <w:tc>
          <w:tcPr>
            <w:tcW w:w="1231" w:type="dxa"/>
            <w:shd w:val="clear" w:color="auto" w:fill="auto"/>
          </w:tcPr>
          <w:p w14:paraId="2F2CDB66" w14:textId="77777777" w:rsidR="002A7AF0" w:rsidRPr="002C4DDC" w:rsidRDefault="002A7AF0" w:rsidP="002C5220">
            <w:pPr>
              <w:pStyle w:val="TableBody"/>
            </w:pPr>
            <w:r w:rsidRPr="002C4DDC">
              <w:t>1.0</w:t>
            </w:r>
          </w:p>
        </w:tc>
        <w:tc>
          <w:tcPr>
            <w:tcW w:w="1447" w:type="dxa"/>
          </w:tcPr>
          <w:p w14:paraId="66E99F29" w14:textId="77777777" w:rsidR="002A7AF0" w:rsidRPr="002C4DDC" w:rsidRDefault="002A7AF0" w:rsidP="002C5220">
            <w:pPr>
              <w:pStyle w:val="TableBody"/>
            </w:pPr>
            <w:r>
              <w:t>15/06/22</w:t>
            </w:r>
          </w:p>
        </w:tc>
        <w:tc>
          <w:tcPr>
            <w:tcW w:w="1579" w:type="dxa"/>
            <w:shd w:val="clear" w:color="auto" w:fill="auto"/>
          </w:tcPr>
          <w:p w14:paraId="2B8BD032" w14:textId="77777777" w:rsidR="002A7AF0" w:rsidRPr="002C4DDC" w:rsidRDefault="002A7AF0" w:rsidP="002C5220">
            <w:pPr>
              <w:pStyle w:val="TableBody"/>
            </w:pPr>
            <w:r w:rsidRPr="002C4DDC">
              <w:t>All</w:t>
            </w:r>
          </w:p>
        </w:tc>
        <w:tc>
          <w:tcPr>
            <w:tcW w:w="5515" w:type="dxa"/>
            <w:shd w:val="clear" w:color="auto" w:fill="auto"/>
          </w:tcPr>
          <w:p w14:paraId="2DBEE203" w14:textId="77777777" w:rsidR="002A7AF0" w:rsidRPr="002C4DDC" w:rsidRDefault="002A7AF0" w:rsidP="002C5220">
            <w:pPr>
              <w:pStyle w:val="TableBody"/>
            </w:pPr>
            <w:r w:rsidRPr="002C4DDC">
              <w:t>Initial</w:t>
            </w:r>
          </w:p>
        </w:tc>
      </w:tr>
    </w:tbl>
    <w:p w14:paraId="6E20D6A1" w14:textId="77777777" w:rsidR="002A7AF0" w:rsidRPr="002A7AF0" w:rsidRDefault="002A7AF0" w:rsidP="002A7AF0">
      <w:pPr>
        <w:pStyle w:val="BodyText"/>
        <w:rPr>
          <w:lang w:val="en-US"/>
        </w:rPr>
      </w:pPr>
    </w:p>
    <w:p w14:paraId="406425CA" w14:textId="5CCF4D88" w:rsidR="008C36BE" w:rsidRDefault="00AB08C0" w:rsidP="002C5220">
      <w:pPr>
        <w:pStyle w:val="ChapterTitle"/>
      </w:pPr>
      <w:bookmarkStart w:id="3" w:name="_Toc110235416"/>
      <w:bookmarkStart w:id="4" w:name="_Hlk63255322"/>
      <w:r>
        <w:lastRenderedPageBreak/>
        <w:t xml:space="preserve">Table of </w:t>
      </w:r>
      <w:r w:rsidR="0077118C">
        <w:t>Contents</w:t>
      </w:r>
      <w:bookmarkEnd w:id="3"/>
    </w:p>
    <w:p w14:paraId="17DE31DA" w14:textId="77777777" w:rsidR="00B52ADC" w:rsidRDefault="0077118C">
      <w:pPr>
        <w:pStyle w:val="TOC1"/>
        <w:rPr>
          <w:rFonts w:asciiTheme="minorHAnsi" w:eastAsiaTheme="minorEastAsia" w:hAnsiTheme="minorHAnsi" w:cstheme="minorBidi"/>
          <w:b w:val="0"/>
          <w:noProof/>
          <w:szCs w:val="22"/>
          <w:lang w:val="en-US"/>
        </w:rPr>
      </w:pPr>
      <w:r>
        <w:rPr>
          <w:color w:val="2B579A"/>
          <w:shd w:val="clear" w:color="auto" w:fill="E6E6E6"/>
          <w:lang w:val="en-US"/>
        </w:rPr>
        <w:fldChar w:fldCharType="begin"/>
      </w:r>
      <w:r>
        <w:rPr>
          <w:lang w:val="en-US"/>
        </w:rPr>
        <w:instrText xml:space="preserve"> TOC \h \z \t "Heading 1,1,Heading 2,2,Heading 3,3,Chapter Title,1,Appendix Title,1" </w:instrText>
      </w:r>
      <w:r>
        <w:rPr>
          <w:color w:val="2B579A"/>
          <w:shd w:val="clear" w:color="auto" w:fill="E6E6E6"/>
          <w:lang w:val="en-US"/>
        </w:rPr>
        <w:fldChar w:fldCharType="separate"/>
      </w:r>
      <w:hyperlink w:anchor="_Toc110235414" w:history="1">
        <w:r w:rsidR="00B52ADC" w:rsidRPr="0075640A">
          <w:rPr>
            <w:rStyle w:val="Hyperlink"/>
            <w:noProof/>
          </w:rPr>
          <w:t>Copyright and Trademark Information</w:t>
        </w:r>
        <w:r w:rsidR="00B52ADC">
          <w:rPr>
            <w:noProof/>
            <w:webHidden/>
          </w:rPr>
          <w:tab/>
        </w:r>
        <w:r w:rsidR="00B52ADC">
          <w:rPr>
            <w:noProof/>
            <w:webHidden/>
          </w:rPr>
          <w:fldChar w:fldCharType="begin"/>
        </w:r>
        <w:r w:rsidR="00B52ADC">
          <w:rPr>
            <w:noProof/>
            <w:webHidden/>
          </w:rPr>
          <w:instrText xml:space="preserve"> PAGEREF _Toc110235414 \h </w:instrText>
        </w:r>
        <w:r w:rsidR="00B52ADC">
          <w:rPr>
            <w:noProof/>
            <w:webHidden/>
          </w:rPr>
        </w:r>
        <w:r w:rsidR="00B52ADC">
          <w:rPr>
            <w:noProof/>
            <w:webHidden/>
          </w:rPr>
          <w:fldChar w:fldCharType="separate"/>
        </w:r>
        <w:r w:rsidR="00B52ADC">
          <w:rPr>
            <w:noProof/>
            <w:webHidden/>
          </w:rPr>
          <w:t>2</w:t>
        </w:r>
        <w:r w:rsidR="00B52ADC">
          <w:rPr>
            <w:noProof/>
            <w:webHidden/>
          </w:rPr>
          <w:fldChar w:fldCharType="end"/>
        </w:r>
      </w:hyperlink>
    </w:p>
    <w:p w14:paraId="422B2AB2" w14:textId="77777777" w:rsidR="00B52ADC" w:rsidRDefault="00A6717D">
      <w:pPr>
        <w:pStyle w:val="TOC1"/>
        <w:rPr>
          <w:rFonts w:asciiTheme="minorHAnsi" w:eastAsiaTheme="minorEastAsia" w:hAnsiTheme="minorHAnsi" w:cstheme="minorBidi"/>
          <w:b w:val="0"/>
          <w:noProof/>
          <w:szCs w:val="22"/>
          <w:lang w:val="en-US"/>
        </w:rPr>
      </w:pPr>
      <w:hyperlink w:anchor="_Toc110235415" w:history="1">
        <w:r w:rsidR="00B52ADC" w:rsidRPr="0075640A">
          <w:rPr>
            <w:rStyle w:val="Hyperlink"/>
            <w:noProof/>
          </w:rPr>
          <w:t>Revision History</w:t>
        </w:r>
        <w:r w:rsidR="00B52ADC">
          <w:rPr>
            <w:noProof/>
            <w:webHidden/>
          </w:rPr>
          <w:tab/>
        </w:r>
        <w:r w:rsidR="00B52ADC">
          <w:rPr>
            <w:noProof/>
            <w:webHidden/>
          </w:rPr>
          <w:fldChar w:fldCharType="begin"/>
        </w:r>
        <w:r w:rsidR="00B52ADC">
          <w:rPr>
            <w:noProof/>
            <w:webHidden/>
          </w:rPr>
          <w:instrText xml:space="preserve"> PAGEREF _Toc110235415 \h </w:instrText>
        </w:r>
        <w:r w:rsidR="00B52ADC">
          <w:rPr>
            <w:noProof/>
            <w:webHidden/>
          </w:rPr>
        </w:r>
        <w:r w:rsidR="00B52ADC">
          <w:rPr>
            <w:noProof/>
            <w:webHidden/>
          </w:rPr>
          <w:fldChar w:fldCharType="separate"/>
        </w:r>
        <w:r w:rsidR="00B52ADC">
          <w:rPr>
            <w:noProof/>
            <w:webHidden/>
          </w:rPr>
          <w:t>3</w:t>
        </w:r>
        <w:r w:rsidR="00B52ADC">
          <w:rPr>
            <w:noProof/>
            <w:webHidden/>
          </w:rPr>
          <w:fldChar w:fldCharType="end"/>
        </w:r>
      </w:hyperlink>
    </w:p>
    <w:p w14:paraId="0D11D8D7" w14:textId="77777777" w:rsidR="00B52ADC" w:rsidRDefault="00A6717D">
      <w:pPr>
        <w:pStyle w:val="TOC1"/>
        <w:rPr>
          <w:rFonts w:asciiTheme="minorHAnsi" w:eastAsiaTheme="minorEastAsia" w:hAnsiTheme="minorHAnsi" w:cstheme="minorBidi"/>
          <w:b w:val="0"/>
          <w:noProof/>
          <w:szCs w:val="22"/>
          <w:lang w:val="en-US"/>
        </w:rPr>
      </w:pPr>
      <w:hyperlink w:anchor="_Toc110235416" w:history="1">
        <w:r w:rsidR="00B52ADC" w:rsidRPr="0075640A">
          <w:rPr>
            <w:rStyle w:val="Hyperlink"/>
            <w:noProof/>
          </w:rPr>
          <w:t>Table of Contents</w:t>
        </w:r>
        <w:r w:rsidR="00B52ADC">
          <w:rPr>
            <w:noProof/>
            <w:webHidden/>
          </w:rPr>
          <w:tab/>
        </w:r>
        <w:r w:rsidR="00B52ADC">
          <w:rPr>
            <w:noProof/>
            <w:webHidden/>
          </w:rPr>
          <w:fldChar w:fldCharType="begin"/>
        </w:r>
        <w:r w:rsidR="00B52ADC">
          <w:rPr>
            <w:noProof/>
            <w:webHidden/>
          </w:rPr>
          <w:instrText xml:space="preserve"> PAGEREF _Toc110235416 \h </w:instrText>
        </w:r>
        <w:r w:rsidR="00B52ADC">
          <w:rPr>
            <w:noProof/>
            <w:webHidden/>
          </w:rPr>
        </w:r>
        <w:r w:rsidR="00B52ADC">
          <w:rPr>
            <w:noProof/>
            <w:webHidden/>
          </w:rPr>
          <w:fldChar w:fldCharType="separate"/>
        </w:r>
        <w:r w:rsidR="00B52ADC">
          <w:rPr>
            <w:noProof/>
            <w:webHidden/>
          </w:rPr>
          <w:t>4</w:t>
        </w:r>
        <w:r w:rsidR="00B52ADC">
          <w:rPr>
            <w:noProof/>
            <w:webHidden/>
          </w:rPr>
          <w:fldChar w:fldCharType="end"/>
        </w:r>
      </w:hyperlink>
    </w:p>
    <w:p w14:paraId="00B87259" w14:textId="77777777" w:rsidR="00B52ADC" w:rsidRDefault="00A6717D">
      <w:pPr>
        <w:pStyle w:val="TOC1"/>
        <w:rPr>
          <w:rFonts w:asciiTheme="minorHAnsi" w:eastAsiaTheme="minorEastAsia" w:hAnsiTheme="minorHAnsi" w:cstheme="minorBidi"/>
          <w:b w:val="0"/>
          <w:noProof/>
          <w:szCs w:val="22"/>
          <w:lang w:val="en-US"/>
        </w:rPr>
      </w:pPr>
      <w:hyperlink w:anchor="_Toc110235417" w:history="1">
        <w:r w:rsidR="00B52ADC" w:rsidRPr="0075640A">
          <w:rPr>
            <w:rStyle w:val="Hyperlink"/>
            <w:noProof/>
          </w:rPr>
          <w:t>Preface</w:t>
        </w:r>
        <w:r w:rsidR="00B52ADC">
          <w:rPr>
            <w:noProof/>
            <w:webHidden/>
          </w:rPr>
          <w:tab/>
        </w:r>
        <w:r w:rsidR="00B52ADC">
          <w:rPr>
            <w:noProof/>
            <w:webHidden/>
          </w:rPr>
          <w:fldChar w:fldCharType="begin"/>
        </w:r>
        <w:r w:rsidR="00B52ADC">
          <w:rPr>
            <w:noProof/>
            <w:webHidden/>
          </w:rPr>
          <w:instrText xml:space="preserve"> PAGEREF _Toc110235417 \h </w:instrText>
        </w:r>
        <w:r w:rsidR="00B52ADC">
          <w:rPr>
            <w:noProof/>
            <w:webHidden/>
          </w:rPr>
        </w:r>
        <w:r w:rsidR="00B52ADC">
          <w:rPr>
            <w:noProof/>
            <w:webHidden/>
          </w:rPr>
          <w:fldChar w:fldCharType="separate"/>
        </w:r>
        <w:r w:rsidR="00B52ADC">
          <w:rPr>
            <w:noProof/>
            <w:webHidden/>
          </w:rPr>
          <w:t>6</w:t>
        </w:r>
        <w:r w:rsidR="00B52ADC">
          <w:rPr>
            <w:noProof/>
            <w:webHidden/>
          </w:rPr>
          <w:fldChar w:fldCharType="end"/>
        </w:r>
      </w:hyperlink>
    </w:p>
    <w:p w14:paraId="3F076353" w14:textId="77777777" w:rsidR="00B52ADC" w:rsidRDefault="00A6717D">
      <w:pPr>
        <w:pStyle w:val="TOC2"/>
        <w:rPr>
          <w:rFonts w:asciiTheme="minorHAnsi" w:eastAsiaTheme="minorEastAsia" w:hAnsiTheme="minorHAnsi" w:cstheme="minorBidi"/>
          <w:noProof/>
          <w:sz w:val="22"/>
          <w:szCs w:val="22"/>
          <w:lang w:val="en-US"/>
        </w:rPr>
      </w:pPr>
      <w:hyperlink w:anchor="_Toc110235418" w:history="1">
        <w:r w:rsidR="00B52ADC" w:rsidRPr="0075640A">
          <w:rPr>
            <w:rStyle w:val="Hyperlink"/>
            <w:noProof/>
            <w:lang w:val="en-US"/>
          </w:rPr>
          <w:t>Document conventions</w:t>
        </w:r>
        <w:r w:rsidR="00B52ADC">
          <w:rPr>
            <w:noProof/>
            <w:webHidden/>
          </w:rPr>
          <w:tab/>
        </w:r>
        <w:r w:rsidR="00B52ADC">
          <w:rPr>
            <w:noProof/>
            <w:webHidden/>
          </w:rPr>
          <w:fldChar w:fldCharType="begin"/>
        </w:r>
        <w:r w:rsidR="00B52ADC">
          <w:rPr>
            <w:noProof/>
            <w:webHidden/>
          </w:rPr>
          <w:instrText xml:space="preserve"> PAGEREF _Toc110235418 \h </w:instrText>
        </w:r>
        <w:r w:rsidR="00B52ADC">
          <w:rPr>
            <w:noProof/>
            <w:webHidden/>
          </w:rPr>
        </w:r>
        <w:r w:rsidR="00B52ADC">
          <w:rPr>
            <w:noProof/>
            <w:webHidden/>
          </w:rPr>
          <w:fldChar w:fldCharType="separate"/>
        </w:r>
        <w:r w:rsidR="00B52ADC">
          <w:rPr>
            <w:noProof/>
            <w:webHidden/>
          </w:rPr>
          <w:t>6</w:t>
        </w:r>
        <w:r w:rsidR="00B52ADC">
          <w:rPr>
            <w:noProof/>
            <w:webHidden/>
          </w:rPr>
          <w:fldChar w:fldCharType="end"/>
        </w:r>
      </w:hyperlink>
    </w:p>
    <w:p w14:paraId="197A3A54" w14:textId="77777777" w:rsidR="00B52ADC" w:rsidRDefault="00A6717D">
      <w:pPr>
        <w:pStyle w:val="TOC3"/>
        <w:rPr>
          <w:rFonts w:asciiTheme="minorHAnsi" w:eastAsiaTheme="minorEastAsia" w:hAnsiTheme="minorHAnsi" w:cstheme="minorBidi"/>
          <w:noProof/>
          <w:sz w:val="22"/>
          <w:szCs w:val="22"/>
          <w:lang w:val="en-US"/>
        </w:rPr>
      </w:pPr>
      <w:hyperlink w:anchor="_Toc110235419" w:history="1">
        <w:r w:rsidR="00B52ADC" w:rsidRPr="0075640A">
          <w:rPr>
            <w:rStyle w:val="Hyperlink"/>
            <w:noProof/>
            <w:lang w:val="en-US"/>
          </w:rPr>
          <w:t>Typographical conventions</w:t>
        </w:r>
        <w:r w:rsidR="00B52ADC">
          <w:rPr>
            <w:noProof/>
            <w:webHidden/>
          </w:rPr>
          <w:tab/>
        </w:r>
        <w:r w:rsidR="00B52ADC">
          <w:rPr>
            <w:noProof/>
            <w:webHidden/>
          </w:rPr>
          <w:fldChar w:fldCharType="begin"/>
        </w:r>
        <w:r w:rsidR="00B52ADC">
          <w:rPr>
            <w:noProof/>
            <w:webHidden/>
          </w:rPr>
          <w:instrText xml:space="preserve"> PAGEREF _Toc110235419 \h </w:instrText>
        </w:r>
        <w:r w:rsidR="00B52ADC">
          <w:rPr>
            <w:noProof/>
            <w:webHidden/>
          </w:rPr>
        </w:r>
        <w:r w:rsidR="00B52ADC">
          <w:rPr>
            <w:noProof/>
            <w:webHidden/>
          </w:rPr>
          <w:fldChar w:fldCharType="separate"/>
        </w:r>
        <w:r w:rsidR="00B52ADC">
          <w:rPr>
            <w:noProof/>
            <w:webHidden/>
          </w:rPr>
          <w:t>6</w:t>
        </w:r>
        <w:r w:rsidR="00B52ADC">
          <w:rPr>
            <w:noProof/>
            <w:webHidden/>
          </w:rPr>
          <w:fldChar w:fldCharType="end"/>
        </w:r>
      </w:hyperlink>
    </w:p>
    <w:p w14:paraId="011C58EC" w14:textId="77777777" w:rsidR="00B52ADC" w:rsidRDefault="00A6717D">
      <w:pPr>
        <w:pStyle w:val="TOC3"/>
        <w:rPr>
          <w:rFonts w:asciiTheme="minorHAnsi" w:eastAsiaTheme="minorEastAsia" w:hAnsiTheme="minorHAnsi" w:cstheme="minorBidi"/>
          <w:noProof/>
          <w:sz w:val="22"/>
          <w:szCs w:val="22"/>
          <w:lang w:val="en-US"/>
        </w:rPr>
      </w:pPr>
      <w:hyperlink w:anchor="_Toc110235420" w:history="1">
        <w:r w:rsidR="00B52ADC" w:rsidRPr="0075640A">
          <w:rPr>
            <w:rStyle w:val="Hyperlink"/>
            <w:noProof/>
            <w:lang w:val="en-US"/>
          </w:rPr>
          <w:t>Admonition conventions</w:t>
        </w:r>
        <w:r w:rsidR="00B52ADC">
          <w:rPr>
            <w:noProof/>
            <w:webHidden/>
          </w:rPr>
          <w:tab/>
        </w:r>
        <w:r w:rsidR="00B52ADC">
          <w:rPr>
            <w:noProof/>
            <w:webHidden/>
          </w:rPr>
          <w:fldChar w:fldCharType="begin"/>
        </w:r>
        <w:r w:rsidR="00B52ADC">
          <w:rPr>
            <w:noProof/>
            <w:webHidden/>
          </w:rPr>
          <w:instrText xml:space="preserve"> PAGEREF _Toc110235420 \h </w:instrText>
        </w:r>
        <w:r w:rsidR="00B52ADC">
          <w:rPr>
            <w:noProof/>
            <w:webHidden/>
          </w:rPr>
        </w:r>
        <w:r w:rsidR="00B52ADC">
          <w:rPr>
            <w:noProof/>
            <w:webHidden/>
          </w:rPr>
          <w:fldChar w:fldCharType="separate"/>
        </w:r>
        <w:r w:rsidR="00B52ADC">
          <w:rPr>
            <w:noProof/>
            <w:webHidden/>
          </w:rPr>
          <w:t>6</w:t>
        </w:r>
        <w:r w:rsidR="00B52ADC">
          <w:rPr>
            <w:noProof/>
            <w:webHidden/>
          </w:rPr>
          <w:fldChar w:fldCharType="end"/>
        </w:r>
      </w:hyperlink>
    </w:p>
    <w:p w14:paraId="378C1640" w14:textId="77777777" w:rsidR="00B52ADC" w:rsidRDefault="00A6717D">
      <w:pPr>
        <w:pStyle w:val="TOC1"/>
        <w:rPr>
          <w:rFonts w:asciiTheme="minorHAnsi" w:eastAsiaTheme="minorEastAsia" w:hAnsiTheme="minorHAnsi" w:cstheme="minorBidi"/>
          <w:b w:val="0"/>
          <w:noProof/>
          <w:szCs w:val="22"/>
          <w:lang w:val="en-US"/>
        </w:rPr>
      </w:pPr>
      <w:hyperlink w:anchor="_Toc110235421" w:history="1">
        <w:r w:rsidR="00B52ADC" w:rsidRPr="0075640A">
          <w:rPr>
            <w:rStyle w:val="Hyperlink"/>
            <w:noProof/>
          </w:rPr>
          <w:t>Introduction</w:t>
        </w:r>
        <w:r w:rsidR="00B52ADC">
          <w:rPr>
            <w:noProof/>
            <w:webHidden/>
          </w:rPr>
          <w:tab/>
        </w:r>
        <w:r w:rsidR="00B52ADC">
          <w:rPr>
            <w:noProof/>
            <w:webHidden/>
          </w:rPr>
          <w:fldChar w:fldCharType="begin"/>
        </w:r>
        <w:r w:rsidR="00B52ADC">
          <w:rPr>
            <w:noProof/>
            <w:webHidden/>
          </w:rPr>
          <w:instrText xml:space="preserve"> PAGEREF _Toc110235421 \h </w:instrText>
        </w:r>
        <w:r w:rsidR="00B52ADC">
          <w:rPr>
            <w:noProof/>
            <w:webHidden/>
          </w:rPr>
        </w:r>
        <w:r w:rsidR="00B52ADC">
          <w:rPr>
            <w:noProof/>
            <w:webHidden/>
          </w:rPr>
          <w:fldChar w:fldCharType="separate"/>
        </w:r>
        <w:r w:rsidR="00B52ADC">
          <w:rPr>
            <w:noProof/>
            <w:webHidden/>
          </w:rPr>
          <w:t>7</w:t>
        </w:r>
        <w:r w:rsidR="00B52ADC">
          <w:rPr>
            <w:noProof/>
            <w:webHidden/>
          </w:rPr>
          <w:fldChar w:fldCharType="end"/>
        </w:r>
      </w:hyperlink>
    </w:p>
    <w:p w14:paraId="143E57CA" w14:textId="77777777" w:rsidR="00B52ADC" w:rsidRDefault="00A6717D">
      <w:pPr>
        <w:pStyle w:val="TOC1"/>
        <w:tabs>
          <w:tab w:val="left" w:pos="1258"/>
        </w:tabs>
        <w:rPr>
          <w:rFonts w:asciiTheme="minorHAnsi" w:eastAsiaTheme="minorEastAsia" w:hAnsiTheme="minorHAnsi" w:cstheme="minorBidi"/>
          <w:b w:val="0"/>
          <w:noProof/>
          <w:szCs w:val="22"/>
          <w:lang w:val="en-US"/>
        </w:rPr>
      </w:pPr>
      <w:hyperlink w:anchor="_Toc110235422" w:history="1">
        <w:r w:rsidR="00B52ADC" w:rsidRPr="0075640A">
          <w:rPr>
            <w:rStyle w:val="Hyperlink"/>
            <w:noProof/>
          </w:rPr>
          <w:t>1.</w:t>
        </w:r>
        <w:r w:rsidR="00B52ADC">
          <w:rPr>
            <w:rFonts w:asciiTheme="minorHAnsi" w:eastAsiaTheme="minorEastAsia" w:hAnsiTheme="minorHAnsi" w:cstheme="minorBidi"/>
            <w:b w:val="0"/>
            <w:noProof/>
            <w:szCs w:val="22"/>
            <w:lang w:val="en-US"/>
          </w:rPr>
          <w:tab/>
        </w:r>
        <w:r w:rsidR="00B52ADC" w:rsidRPr="0075640A">
          <w:rPr>
            <w:rStyle w:val="Hyperlink"/>
            <w:noProof/>
          </w:rPr>
          <w:t>Installation Media</w:t>
        </w:r>
        <w:r w:rsidR="00B52ADC">
          <w:rPr>
            <w:noProof/>
            <w:webHidden/>
          </w:rPr>
          <w:tab/>
        </w:r>
        <w:r w:rsidR="00B52ADC">
          <w:rPr>
            <w:noProof/>
            <w:webHidden/>
          </w:rPr>
          <w:fldChar w:fldCharType="begin"/>
        </w:r>
        <w:r w:rsidR="00B52ADC">
          <w:rPr>
            <w:noProof/>
            <w:webHidden/>
          </w:rPr>
          <w:instrText xml:space="preserve"> PAGEREF _Toc110235422 \h </w:instrText>
        </w:r>
        <w:r w:rsidR="00B52ADC">
          <w:rPr>
            <w:noProof/>
            <w:webHidden/>
          </w:rPr>
        </w:r>
        <w:r w:rsidR="00B52ADC">
          <w:rPr>
            <w:noProof/>
            <w:webHidden/>
          </w:rPr>
          <w:fldChar w:fldCharType="separate"/>
        </w:r>
        <w:r w:rsidR="00B52ADC">
          <w:rPr>
            <w:noProof/>
            <w:webHidden/>
          </w:rPr>
          <w:t>8</w:t>
        </w:r>
        <w:r w:rsidR="00B52ADC">
          <w:rPr>
            <w:noProof/>
            <w:webHidden/>
          </w:rPr>
          <w:fldChar w:fldCharType="end"/>
        </w:r>
      </w:hyperlink>
    </w:p>
    <w:p w14:paraId="36BAAAB6" w14:textId="77777777" w:rsidR="00B52ADC" w:rsidRDefault="00A6717D">
      <w:pPr>
        <w:pStyle w:val="TOC1"/>
        <w:tabs>
          <w:tab w:val="left" w:pos="1258"/>
        </w:tabs>
        <w:rPr>
          <w:rFonts w:asciiTheme="minorHAnsi" w:eastAsiaTheme="minorEastAsia" w:hAnsiTheme="minorHAnsi" w:cstheme="minorBidi"/>
          <w:b w:val="0"/>
          <w:noProof/>
          <w:szCs w:val="22"/>
          <w:lang w:val="en-US"/>
        </w:rPr>
      </w:pPr>
      <w:hyperlink w:anchor="_Toc110235423" w:history="1">
        <w:r w:rsidR="00B52ADC" w:rsidRPr="0075640A">
          <w:rPr>
            <w:rStyle w:val="Hyperlink"/>
            <w:noProof/>
          </w:rPr>
          <w:t>2.</w:t>
        </w:r>
        <w:r w:rsidR="00B52ADC">
          <w:rPr>
            <w:rFonts w:asciiTheme="minorHAnsi" w:eastAsiaTheme="minorEastAsia" w:hAnsiTheme="minorHAnsi" w:cstheme="minorBidi"/>
            <w:b w:val="0"/>
            <w:noProof/>
            <w:szCs w:val="22"/>
            <w:lang w:val="en-US"/>
          </w:rPr>
          <w:tab/>
        </w:r>
        <w:r w:rsidR="00B52ADC" w:rsidRPr="0075640A">
          <w:rPr>
            <w:rStyle w:val="Hyperlink"/>
            <w:noProof/>
          </w:rPr>
          <w:t>Installation Package Structure</w:t>
        </w:r>
        <w:r w:rsidR="00B52ADC">
          <w:rPr>
            <w:noProof/>
            <w:webHidden/>
          </w:rPr>
          <w:tab/>
        </w:r>
        <w:r w:rsidR="00B52ADC">
          <w:rPr>
            <w:noProof/>
            <w:webHidden/>
          </w:rPr>
          <w:fldChar w:fldCharType="begin"/>
        </w:r>
        <w:r w:rsidR="00B52ADC">
          <w:rPr>
            <w:noProof/>
            <w:webHidden/>
          </w:rPr>
          <w:instrText xml:space="preserve"> PAGEREF _Toc110235423 \h </w:instrText>
        </w:r>
        <w:r w:rsidR="00B52ADC">
          <w:rPr>
            <w:noProof/>
            <w:webHidden/>
          </w:rPr>
        </w:r>
        <w:r w:rsidR="00B52ADC">
          <w:rPr>
            <w:noProof/>
            <w:webHidden/>
          </w:rPr>
          <w:fldChar w:fldCharType="separate"/>
        </w:r>
        <w:r w:rsidR="00B52ADC">
          <w:rPr>
            <w:noProof/>
            <w:webHidden/>
          </w:rPr>
          <w:t>9</w:t>
        </w:r>
        <w:r w:rsidR="00B52ADC">
          <w:rPr>
            <w:noProof/>
            <w:webHidden/>
          </w:rPr>
          <w:fldChar w:fldCharType="end"/>
        </w:r>
      </w:hyperlink>
    </w:p>
    <w:p w14:paraId="3233E927" w14:textId="77777777" w:rsidR="00B52ADC" w:rsidRDefault="00A6717D">
      <w:pPr>
        <w:pStyle w:val="TOC1"/>
        <w:tabs>
          <w:tab w:val="left" w:pos="1258"/>
        </w:tabs>
        <w:rPr>
          <w:rFonts w:asciiTheme="minorHAnsi" w:eastAsiaTheme="minorEastAsia" w:hAnsiTheme="minorHAnsi" w:cstheme="minorBidi"/>
          <w:b w:val="0"/>
          <w:noProof/>
          <w:szCs w:val="22"/>
          <w:lang w:val="en-US"/>
        </w:rPr>
      </w:pPr>
      <w:hyperlink w:anchor="_Toc110235424" w:history="1">
        <w:r w:rsidR="00B52ADC" w:rsidRPr="0075640A">
          <w:rPr>
            <w:rStyle w:val="Hyperlink"/>
            <w:noProof/>
          </w:rPr>
          <w:t>3.</w:t>
        </w:r>
        <w:r w:rsidR="00B52ADC">
          <w:rPr>
            <w:rFonts w:asciiTheme="minorHAnsi" w:eastAsiaTheme="minorEastAsia" w:hAnsiTheme="minorHAnsi" w:cstheme="minorBidi"/>
            <w:b w:val="0"/>
            <w:noProof/>
            <w:szCs w:val="22"/>
            <w:lang w:val="en-US"/>
          </w:rPr>
          <w:tab/>
        </w:r>
        <w:r w:rsidR="00B52ADC" w:rsidRPr="0075640A">
          <w:rPr>
            <w:rStyle w:val="Hyperlink"/>
            <w:noProof/>
          </w:rPr>
          <w:t>Vision v4.18 Slim Server - Pre-Installation Prerequisites</w:t>
        </w:r>
        <w:r w:rsidR="00B52ADC">
          <w:rPr>
            <w:noProof/>
            <w:webHidden/>
          </w:rPr>
          <w:tab/>
        </w:r>
        <w:r w:rsidR="00B52ADC">
          <w:rPr>
            <w:noProof/>
            <w:webHidden/>
          </w:rPr>
          <w:fldChar w:fldCharType="begin"/>
        </w:r>
        <w:r w:rsidR="00B52ADC">
          <w:rPr>
            <w:noProof/>
            <w:webHidden/>
          </w:rPr>
          <w:instrText xml:space="preserve"> PAGEREF _Toc110235424 \h </w:instrText>
        </w:r>
        <w:r w:rsidR="00B52ADC">
          <w:rPr>
            <w:noProof/>
            <w:webHidden/>
          </w:rPr>
        </w:r>
        <w:r w:rsidR="00B52ADC">
          <w:rPr>
            <w:noProof/>
            <w:webHidden/>
          </w:rPr>
          <w:fldChar w:fldCharType="separate"/>
        </w:r>
        <w:r w:rsidR="00B52ADC">
          <w:rPr>
            <w:noProof/>
            <w:webHidden/>
          </w:rPr>
          <w:t>10</w:t>
        </w:r>
        <w:r w:rsidR="00B52ADC">
          <w:rPr>
            <w:noProof/>
            <w:webHidden/>
          </w:rPr>
          <w:fldChar w:fldCharType="end"/>
        </w:r>
      </w:hyperlink>
    </w:p>
    <w:p w14:paraId="0C843944" w14:textId="77777777" w:rsidR="00B52ADC" w:rsidRDefault="00A6717D">
      <w:pPr>
        <w:pStyle w:val="TOC2"/>
        <w:tabs>
          <w:tab w:val="left" w:pos="1600"/>
        </w:tabs>
        <w:rPr>
          <w:rFonts w:asciiTheme="minorHAnsi" w:eastAsiaTheme="minorEastAsia" w:hAnsiTheme="minorHAnsi" w:cstheme="minorBidi"/>
          <w:noProof/>
          <w:sz w:val="22"/>
          <w:szCs w:val="22"/>
          <w:lang w:val="en-US"/>
        </w:rPr>
      </w:pPr>
      <w:hyperlink w:anchor="_Toc110235425" w:history="1">
        <w:r w:rsidR="00B52ADC" w:rsidRPr="0075640A">
          <w:rPr>
            <w:rStyle w:val="Hyperlink"/>
            <w:noProof/>
          </w:rPr>
          <w:t>3.1</w:t>
        </w:r>
        <w:r w:rsidR="00B52ADC">
          <w:rPr>
            <w:rFonts w:asciiTheme="minorHAnsi" w:eastAsiaTheme="minorEastAsia" w:hAnsiTheme="minorHAnsi" w:cstheme="minorBidi"/>
            <w:noProof/>
            <w:sz w:val="22"/>
            <w:szCs w:val="22"/>
            <w:lang w:val="en-US"/>
          </w:rPr>
          <w:tab/>
        </w:r>
        <w:r w:rsidR="00B52ADC" w:rsidRPr="0075640A">
          <w:rPr>
            <w:rStyle w:val="Hyperlink"/>
            <w:noProof/>
          </w:rPr>
          <w:t>Virtual Machine Configuration</w:t>
        </w:r>
        <w:r w:rsidR="00B52ADC">
          <w:rPr>
            <w:noProof/>
            <w:webHidden/>
          </w:rPr>
          <w:tab/>
        </w:r>
        <w:r w:rsidR="00B52ADC">
          <w:rPr>
            <w:noProof/>
            <w:webHidden/>
          </w:rPr>
          <w:fldChar w:fldCharType="begin"/>
        </w:r>
        <w:r w:rsidR="00B52ADC">
          <w:rPr>
            <w:noProof/>
            <w:webHidden/>
          </w:rPr>
          <w:instrText xml:space="preserve"> PAGEREF _Toc110235425 \h </w:instrText>
        </w:r>
        <w:r w:rsidR="00B52ADC">
          <w:rPr>
            <w:noProof/>
            <w:webHidden/>
          </w:rPr>
        </w:r>
        <w:r w:rsidR="00B52ADC">
          <w:rPr>
            <w:noProof/>
            <w:webHidden/>
          </w:rPr>
          <w:fldChar w:fldCharType="separate"/>
        </w:r>
        <w:r w:rsidR="00B52ADC">
          <w:rPr>
            <w:noProof/>
            <w:webHidden/>
          </w:rPr>
          <w:t>10</w:t>
        </w:r>
        <w:r w:rsidR="00B52ADC">
          <w:rPr>
            <w:noProof/>
            <w:webHidden/>
          </w:rPr>
          <w:fldChar w:fldCharType="end"/>
        </w:r>
      </w:hyperlink>
    </w:p>
    <w:p w14:paraId="47958CBE" w14:textId="77777777" w:rsidR="00B52ADC" w:rsidRDefault="00A6717D">
      <w:pPr>
        <w:pStyle w:val="TOC2"/>
        <w:tabs>
          <w:tab w:val="left" w:pos="1600"/>
        </w:tabs>
        <w:rPr>
          <w:rFonts w:asciiTheme="minorHAnsi" w:eastAsiaTheme="minorEastAsia" w:hAnsiTheme="minorHAnsi" w:cstheme="minorBidi"/>
          <w:noProof/>
          <w:sz w:val="22"/>
          <w:szCs w:val="22"/>
          <w:lang w:val="en-US"/>
        </w:rPr>
      </w:pPr>
      <w:hyperlink w:anchor="_Toc110235426" w:history="1">
        <w:r w:rsidR="00B52ADC" w:rsidRPr="0075640A">
          <w:rPr>
            <w:rStyle w:val="Hyperlink"/>
            <w:noProof/>
          </w:rPr>
          <w:t>3.2</w:t>
        </w:r>
        <w:r w:rsidR="00B52ADC">
          <w:rPr>
            <w:rFonts w:asciiTheme="minorHAnsi" w:eastAsiaTheme="minorEastAsia" w:hAnsiTheme="minorHAnsi" w:cstheme="minorBidi"/>
            <w:noProof/>
            <w:sz w:val="22"/>
            <w:szCs w:val="22"/>
            <w:lang w:val="en-US"/>
          </w:rPr>
          <w:tab/>
        </w:r>
        <w:r w:rsidR="00B52ADC" w:rsidRPr="0075640A">
          <w:rPr>
            <w:rStyle w:val="Hyperlink"/>
            <w:noProof/>
          </w:rPr>
          <w:t>Windows 2019 Server</w:t>
        </w:r>
        <w:r w:rsidR="00B52ADC">
          <w:rPr>
            <w:noProof/>
            <w:webHidden/>
          </w:rPr>
          <w:tab/>
        </w:r>
        <w:r w:rsidR="00B52ADC">
          <w:rPr>
            <w:noProof/>
            <w:webHidden/>
          </w:rPr>
          <w:fldChar w:fldCharType="begin"/>
        </w:r>
        <w:r w:rsidR="00B52ADC">
          <w:rPr>
            <w:noProof/>
            <w:webHidden/>
          </w:rPr>
          <w:instrText xml:space="preserve"> PAGEREF _Toc110235426 \h </w:instrText>
        </w:r>
        <w:r w:rsidR="00B52ADC">
          <w:rPr>
            <w:noProof/>
            <w:webHidden/>
          </w:rPr>
        </w:r>
        <w:r w:rsidR="00B52ADC">
          <w:rPr>
            <w:noProof/>
            <w:webHidden/>
          </w:rPr>
          <w:fldChar w:fldCharType="separate"/>
        </w:r>
        <w:r w:rsidR="00B52ADC">
          <w:rPr>
            <w:noProof/>
            <w:webHidden/>
          </w:rPr>
          <w:t>10</w:t>
        </w:r>
        <w:r w:rsidR="00B52ADC">
          <w:rPr>
            <w:noProof/>
            <w:webHidden/>
          </w:rPr>
          <w:fldChar w:fldCharType="end"/>
        </w:r>
      </w:hyperlink>
    </w:p>
    <w:p w14:paraId="4F4520DA" w14:textId="77777777" w:rsidR="00B52ADC" w:rsidRDefault="00A6717D">
      <w:pPr>
        <w:pStyle w:val="TOC2"/>
        <w:tabs>
          <w:tab w:val="left" w:pos="1600"/>
        </w:tabs>
        <w:rPr>
          <w:rFonts w:asciiTheme="minorHAnsi" w:eastAsiaTheme="minorEastAsia" w:hAnsiTheme="minorHAnsi" w:cstheme="minorBidi"/>
          <w:noProof/>
          <w:sz w:val="22"/>
          <w:szCs w:val="22"/>
          <w:lang w:val="en-US"/>
        </w:rPr>
      </w:pPr>
      <w:hyperlink w:anchor="_Toc110235427" w:history="1">
        <w:r w:rsidR="00B52ADC" w:rsidRPr="0075640A">
          <w:rPr>
            <w:rStyle w:val="Hyperlink"/>
            <w:noProof/>
          </w:rPr>
          <w:t>3.3</w:t>
        </w:r>
        <w:r w:rsidR="00B52ADC">
          <w:rPr>
            <w:rFonts w:asciiTheme="minorHAnsi" w:eastAsiaTheme="minorEastAsia" w:hAnsiTheme="minorHAnsi" w:cstheme="minorBidi"/>
            <w:noProof/>
            <w:sz w:val="22"/>
            <w:szCs w:val="22"/>
            <w:lang w:val="en-US"/>
          </w:rPr>
          <w:tab/>
        </w:r>
        <w:r w:rsidR="00B52ADC" w:rsidRPr="0075640A">
          <w:rPr>
            <w:rStyle w:val="Hyperlink"/>
            <w:noProof/>
          </w:rPr>
          <w:t>Windows User / Service Account</w:t>
        </w:r>
        <w:r w:rsidR="00B52ADC">
          <w:rPr>
            <w:noProof/>
            <w:webHidden/>
          </w:rPr>
          <w:tab/>
        </w:r>
        <w:r w:rsidR="00B52ADC">
          <w:rPr>
            <w:noProof/>
            <w:webHidden/>
          </w:rPr>
          <w:fldChar w:fldCharType="begin"/>
        </w:r>
        <w:r w:rsidR="00B52ADC">
          <w:rPr>
            <w:noProof/>
            <w:webHidden/>
          </w:rPr>
          <w:instrText xml:space="preserve"> PAGEREF _Toc110235427 \h </w:instrText>
        </w:r>
        <w:r w:rsidR="00B52ADC">
          <w:rPr>
            <w:noProof/>
            <w:webHidden/>
          </w:rPr>
        </w:r>
        <w:r w:rsidR="00B52ADC">
          <w:rPr>
            <w:noProof/>
            <w:webHidden/>
          </w:rPr>
          <w:fldChar w:fldCharType="separate"/>
        </w:r>
        <w:r w:rsidR="00B52ADC">
          <w:rPr>
            <w:noProof/>
            <w:webHidden/>
          </w:rPr>
          <w:t>10</w:t>
        </w:r>
        <w:r w:rsidR="00B52ADC">
          <w:rPr>
            <w:noProof/>
            <w:webHidden/>
          </w:rPr>
          <w:fldChar w:fldCharType="end"/>
        </w:r>
      </w:hyperlink>
    </w:p>
    <w:p w14:paraId="2A0A1E25" w14:textId="77777777" w:rsidR="00B52ADC" w:rsidRDefault="00A6717D">
      <w:pPr>
        <w:pStyle w:val="TOC2"/>
        <w:tabs>
          <w:tab w:val="left" w:pos="1600"/>
        </w:tabs>
        <w:rPr>
          <w:rFonts w:asciiTheme="minorHAnsi" w:eastAsiaTheme="minorEastAsia" w:hAnsiTheme="minorHAnsi" w:cstheme="minorBidi"/>
          <w:noProof/>
          <w:sz w:val="22"/>
          <w:szCs w:val="22"/>
          <w:lang w:val="en-US"/>
        </w:rPr>
      </w:pPr>
      <w:hyperlink w:anchor="_Toc110235428" w:history="1">
        <w:r w:rsidR="00B52ADC" w:rsidRPr="0075640A">
          <w:rPr>
            <w:rStyle w:val="Hyperlink"/>
            <w:noProof/>
          </w:rPr>
          <w:t>3.4</w:t>
        </w:r>
        <w:r w:rsidR="00B52ADC">
          <w:rPr>
            <w:rFonts w:asciiTheme="minorHAnsi" w:eastAsiaTheme="minorEastAsia" w:hAnsiTheme="minorHAnsi" w:cstheme="minorBidi"/>
            <w:noProof/>
            <w:sz w:val="22"/>
            <w:szCs w:val="22"/>
            <w:lang w:val="en-US"/>
          </w:rPr>
          <w:tab/>
        </w:r>
        <w:r w:rsidR="00B52ADC" w:rsidRPr="0075640A">
          <w:rPr>
            <w:rStyle w:val="Hyperlink"/>
            <w:noProof/>
          </w:rPr>
          <w:t>Windows IIS</w:t>
        </w:r>
        <w:r w:rsidR="00B52ADC">
          <w:rPr>
            <w:noProof/>
            <w:webHidden/>
          </w:rPr>
          <w:tab/>
        </w:r>
        <w:r w:rsidR="00B52ADC">
          <w:rPr>
            <w:noProof/>
            <w:webHidden/>
          </w:rPr>
          <w:fldChar w:fldCharType="begin"/>
        </w:r>
        <w:r w:rsidR="00B52ADC">
          <w:rPr>
            <w:noProof/>
            <w:webHidden/>
          </w:rPr>
          <w:instrText xml:space="preserve"> PAGEREF _Toc110235428 \h </w:instrText>
        </w:r>
        <w:r w:rsidR="00B52ADC">
          <w:rPr>
            <w:noProof/>
            <w:webHidden/>
          </w:rPr>
        </w:r>
        <w:r w:rsidR="00B52ADC">
          <w:rPr>
            <w:noProof/>
            <w:webHidden/>
          </w:rPr>
          <w:fldChar w:fldCharType="separate"/>
        </w:r>
        <w:r w:rsidR="00B52ADC">
          <w:rPr>
            <w:noProof/>
            <w:webHidden/>
          </w:rPr>
          <w:t>10</w:t>
        </w:r>
        <w:r w:rsidR="00B52ADC">
          <w:rPr>
            <w:noProof/>
            <w:webHidden/>
          </w:rPr>
          <w:fldChar w:fldCharType="end"/>
        </w:r>
      </w:hyperlink>
    </w:p>
    <w:p w14:paraId="613327D6" w14:textId="77777777" w:rsidR="00B52ADC" w:rsidRDefault="00A6717D">
      <w:pPr>
        <w:pStyle w:val="TOC2"/>
        <w:tabs>
          <w:tab w:val="left" w:pos="1600"/>
        </w:tabs>
        <w:rPr>
          <w:rFonts w:asciiTheme="minorHAnsi" w:eastAsiaTheme="minorEastAsia" w:hAnsiTheme="minorHAnsi" w:cstheme="minorBidi"/>
          <w:noProof/>
          <w:sz w:val="22"/>
          <w:szCs w:val="22"/>
          <w:lang w:val="en-US"/>
        </w:rPr>
      </w:pPr>
      <w:hyperlink w:anchor="_Toc110235429" w:history="1">
        <w:r w:rsidR="00B52ADC" w:rsidRPr="0075640A">
          <w:rPr>
            <w:rStyle w:val="Hyperlink"/>
            <w:noProof/>
            <w:highlight w:val="yellow"/>
          </w:rPr>
          <w:t>3.5</w:t>
        </w:r>
        <w:r w:rsidR="00B52ADC">
          <w:rPr>
            <w:rFonts w:asciiTheme="minorHAnsi" w:eastAsiaTheme="minorEastAsia" w:hAnsiTheme="minorHAnsi" w:cstheme="minorBidi"/>
            <w:noProof/>
            <w:sz w:val="22"/>
            <w:szCs w:val="22"/>
            <w:lang w:val="en-US"/>
          </w:rPr>
          <w:tab/>
        </w:r>
        <w:r w:rsidR="00B52ADC" w:rsidRPr="0075640A">
          <w:rPr>
            <w:rStyle w:val="Hyperlink"/>
            <w:noProof/>
            <w:highlight w:val="yellow"/>
          </w:rPr>
          <w:t>Windows System/Virtual S</w:t>
        </w:r>
        <w:r w:rsidR="00B52ADC" w:rsidRPr="0075640A">
          <w:rPr>
            <w:rStyle w:val="Hyperlink"/>
            <w:noProof/>
            <w:highlight w:val="yellow"/>
          </w:rPr>
          <w:t>w</w:t>
        </w:r>
        <w:r w:rsidR="00B52ADC" w:rsidRPr="0075640A">
          <w:rPr>
            <w:rStyle w:val="Hyperlink"/>
            <w:noProof/>
            <w:highlight w:val="yellow"/>
          </w:rPr>
          <w:t>ap Settings- Need discussion with Hassan</w:t>
        </w:r>
        <w:r w:rsidR="00B52ADC">
          <w:rPr>
            <w:noProof/>
            <w:webHidden/>
          </w:rPr>
          <w:tab/>
        </w:r>
        <w:r w:rsidR="00B52ADC">
          <w:rPr>
            <w:noProof/>
            <w:webHidden/>
          </w:rPr>
          <w:fldChar w:fldCharType="begin"/>
        </w:r>
        <w:r w:rsidR="00B52ADC">
          <w:rPr>
            <w:noProof/>
            <w:webHidden/>
          </w:rPr>
          <w:instrText xml:space="preserve"> PAGEREF _Toc110235429 \h </w:instrText>
        </w:r>
        <w:r w:rsidR="00B52ADC">
          <w:rPr>
            <w:noProof/>
            <w:webHidden/>
          </w:rPr>
        </w:r>
        <w:r w:rsidR="00B52ADC">
          <w:rPr>
            <w:noProof/>
            <w:webHidden/>
          </w:rPr>
          <w:fldChar w:fldCharType="separate"/>
        </w:r>
        <w:r w:rsidR="00B52ADC">
          <w:rPr>
            <w:noProof/>
            <w:webHidden/>
          </w:rPr>
          <w:t>11</w:t>
        </w:r>
        <w:r w:rsidR="00B52ADC">
          <w:rPr>
            <w:noProof/>
            <w:webHidden/>
          </w:rPr>
          <w:fldChar w:fldCharType="end"/>
        </w:r>
      </w:hyperlink>
    </w:p>
    <w:p w14:paraId="028C3801" w14:textId="77777777" w:rsidR="00B52ADC" w:rsidRDefault="00A6717D">
      <w:pPr>
        <w:pStyle w:val="TOC2"/>
        <w:tabs>
          <w:tab w:val="left" w:pos="1600"/>
        </w:tabs>
        <w:rPr>
          <w:rFonts w:asciiTheme="minorHAnsi" w:eastAsiaTheme="minorEastAsia" w:hAnsiTheme="minorHAnsi" w:cstheme="minorBidi"/>
          <w:noProof/>
          <w:sz w:val="22"/>
          <w:szCs w:val="22"/>
          <w:lang w:val="en-US"/>
        </w:rPr>
      </w:pPr>
      <w:hyperlink w:anchor="_Toc110235430" w:history="1">
        <w:r w:rsidR="00B52ADC" w:rsidRPr="0075640A">
          <w:rPr>
            <w:rStyle w:val="Hyperlink"/>
            <w:noProof/>
          </w:rPr>
          <w:t>3.6</w:t>
        </w:r>
        <w:r w:rsidR="00B52ADC">
          <w:rPr>
            <w:rFonts w:asciiTheme="minorHAnsi" w:eastAsiaTheme="minorEastAsia" w:hAnsiTheme="minorHAnsi" w:cstheme="minorBidi"/>
            <w:noProof/>
            <w:sz w:val="22"/>
            <w:szCs w:val="22"/>
            <w:lang w:val="en-US"/>
          </w:rPr>
          <w:tab/>
        </w:r>
        <w:r w:rsidR="00B52ADC" w:rsidRPr="0075640A">
          <w:rPr>
            <w:rStyle w:val="Hyperlink"/>
            <w:noProof/>
            <w:highlight w:val="yellow"/>
          </w:rPr>
          <w:t>TCP/IP Registry Configuration</w:t>
        </w:r>
        <w:r w:rsidR="00B52ADC" w:rsidRPr="0075640A">
          <w:rPr>
            <w:rStyle w:val="Hyperlink"/>
            <w:noProof/>
          </w:rPr>
          <w:t>- Need discussion with Hassan if they were performed or not. They were not performed during slim installation by Engineering</w:t>
        </w:r>
        <w:r w:rsidR="00B52ADC">
          <w:rPr>
            <w:noProof/>
            <w:webHidden/>
          </w:rPr>
          <w:tab/>
        </w:r>
        <w:r w:rsidR="00B52ADC">
          <w:rPr>
            <w:noProof/>
            <w:webHidden/>
          </w:rPr>
          <w:fldChar w:fldCharType="begin"/>
        </w:r>
        <w:r w:rsidR="00B52ADC">
          <w:rPr>
            <w:noProof/>
            <w:webHidden/>
          </w:rPr>
          <w:instrText xml:space="preserve"> PAGEREF _Toc110235430 \h </w:instrText>
        </w:r>
        <w:r w:rsidR="00B52ADC">
          <w:rPr>
            <w:noProof/>
            <w:webHidden/>
          </w:rPr>
        </w:r>
        <w:r w:rsidR="00B52ADC">
          <w:rPr>
            <w:noProof/>
            <w:webHidden/>
          </w:rPr>
          <w:fldChar w:fldCharType="separate"/>
        </w:r>
        <w:r w:rsidR="00B52ADC">
          <w:rPr>
            <w:noProof/>
            <w:webHidden/>
          </w:rPr>
          <w:t>14</w:t>
        </w:r>
        <w:r w:rsidR="00B52ADC">
          <w:rPr>
            <w:noProof/>
            <w:webHidden/>
          </w:rPr>
          <w:fldChar w:fldCharType="end"/>
        </w:r>
      </w:hyperlink>
    </w:p>
    <w:p w14:paraId="584D2A1F" w14:textId="77777777" w:rsidR="00B52ADC" w:rsidRDefault="00A6717D">
      <w:pPr>
        <w:pStyle w:val="TOC2"/>
        <w:tabs>
          <w:tab w:val="left" w:pos="1600"/>
        </w:tabs>
        <w:rPr>
          <w:rFonts w:asciiTheme="minorHAnsi" w:eastAsiaTheme="minorEastAsia" w:hAnsiTheme="minorHAnsi" w:cstheme="minorBidi"/>
          <w:noProof/>
          <w:sz w:val="22"/>
          <w:szCs w:val="22"/>
          <w:lang w:val="en-US"/>
        </w:rPr>
      </w:pPr>
      <w:hyperlink w:anchor="_Toc110235431" w:history="1">
        <w:r w:rsidR="00B52ADC" w:rsidRPr="0075640A">
          <w:rPr>
            <w:rStyle w:val="Hyperlink"/>
            <w:noProof/>
          </w:rPr>
          <w:t>3.7</w:t>
        </w:r>
        <w:r w:rsidR="00B52ADC">
          <w:rPr>
            <w:rFonts w:asciiTheme="minorHAnsi" w:eastAsiaTheme="minorEastAsia" w:hAnsiTheme="minorHAnsi" w:cstheme="minorBidi"/>
            <w:noProof/>
            <w:sz w:val="22"/>
            <w:szCs w:val="22"/>
            <w:lang w:val="en-US"/>
          </w:rPr>
          <w:tab/>
        </w:r>
        <w:r w:rsidR="00B52ADC" w:rsidRPr="0075640A">
          <w:rPr>
            <w:rStyle w:val="Hyperlink"/>
            <w:noProof/>
          </w:rPr>
          <w:t>Firewall / Port Settings</w:t>
        </w:r>
        <w:r w:rsidR="00B52ADC">
          <w:rPr>
            <w:noProof/>
            <w:webHidden/>
          </w:rPr>
          <w:tab/>
        </w:r>
        <w:r w:rsidR="00B52ADC">
          <w:rPr>
            <w:noProof/>
            <w:webHidden/>
          </w:rPr>
          <w:fldChar w:fldCharType="begin"/>
        </w:r>
        <w:r w:rsidR="00B52ADC">
          <w:rPr>
            <w:noProof/>
            <w:webHidden/>
          </w:rPr>
          <w:instrText xml:space="preserve"> PAGEREF _Toc110235431 \h </w:instrText>
        </w:r>
        <w:r w:rsidR="00B52ADC">
          <w:rPr>
            <w:noProof/>
            <w:webHidden/>
          </w:rPr>
        </w:r>
        <w:r w:rsidR="00B52ADC">
          <w:rPr>
            <w:noProof/>
            <w:webHidden/>
          </w:rPr>
          <w:fldChar w:fldCharType="separate"/>
        </w:r>
        <w:r w:rsidR="00B52ADC">
          <w:rPr>
            <w:noProof/>
            <w:webHidden/>
          </w:rPr>
          <w:t>18</w:t>
        </w:r>
        <w:r w:rsidR="00B52ADC">
          <w:rPr>
            <w:noProof/>
            <w:webHidden/>
          </w:rPr>
          <w:fldChar w:fldCharType="end"/>
        </w:r>
      </w:hyperlink>
    </w:p>
    <w:p w14:paraId="2355C41A" w14:textId="77777777" w:rsidR="00B52ADC" w:rsidRDefault="00A6717D">
      <w:pPr>
        <w:pStyle w:val="TOC2"/>
        <w:tabs>
          <w:tab w:val="left" w:pos="1600"/>
        </w:tabs>
        <w:rPr>
          <w:rFonts w:asciiTheme="minorHAnsi" w:eastAsiaTheme="minorEastAsia" w:hAnsiTheme="minorHAnsi" w:cstheme="minorBidi"/>
          <w:noProof/>
          <w:sz w:val="22"/>
          <w:szCs w:val="22"/>
          <w:lang w:val="en-US"/>
        </w:rPr>
      </w:pPr>
      <w:hyperlink w:anchor="_Toc110235432" w:history="1">
        <w:r w:rsidR="00B52ADC" w:rsidRPr="0075640A">
          <w:rPr>
            <w:rStyle w:val="Hyperlink"/>
            <w:noProof/>
          </w:rPr>
          <w:t>3.8</w:t>
        </w:r>
        <w:r w:rsidR="00B52ADC">
          <w:rPr>
            <w:rFonts w:asciiTheme="minorHAnsi" w:eastAsiaTheme="minorEastAsia" w:hAnsiTheme="minorHAnsi" w:cstheme="minorBidi"/>
            <w:noProof/>
            <w:sz w:val="22"/>
            <w:szCs w:val="22"/>
            <w:lang w:val="en-US"/>
          </w:rPr>
          <w:tab/>
        </w:r>
        <w:r w:rsidR="00B52ADC" w:rsidRPr="0075640A">
          <w:rPr>
            <w:rStyle w:val="Hyperlink"/>
            <w:noProof/>
          </w:rPr>
          <w:t>Microsoft Exchange Server SMTP Whitelisting and Configuration Details</w:t>
        </w:r>
        <w:r w:rsidR="00B52ADC">
          <w:rPr>
            <w:noProof/>
            <w:webHidden/>
          </w:rPr>
          <w:tab/>
        </w:r>
        <w:r w:rsidR="00B52ADC">
          <w:rPr>
            <w:noProof/>
            <w:webHidden/>
          </w:rPr>
          <w:fldChar w:fldCharType="begin"/>
        </w:r>
        <w:r w:rsidR="00B52ADC">
          <w:rPr>
            <w:noProof/>
            <w:webHidden/>
          </w:rPr>
          <w:instrText xml:space="preserve"> PAGEREF _Toc110235432 \h </w:instrText>
        </w:r>
        <w:r w:rsidR="00B52ADC">
          <w:rPr>
            <w:noProof/>
            <w:webHidden/>
          </w:rPr>
        </w:r>
        <w:r w:rsidR="00B52ADC">
          <w:rPr>
            <w:noProof/>
            <w:webHidden/>
          </w:rPr>
          <w:fldChar w:fldCharType="separate"/>
        </w:r>
        <w:r w:rsidR="00B52ADC">
          <w:rPr>
            <w:noProof/>
            <w:webHidden/>
          </w:rPr>
          <w:t>19</w:t>
        </w:r>
        <w:r w:rsidR="00B52ADC">
          <w:rPr>
            <w:noProof/>
            <w:webHidden/>
          </w:rPr>
          <w:fldChar w:fldCharType="end"/>
        </w:r>
      </w:hyperlink>
    </w:p>
    <w:p w14:paraId="2C50E5F3" w14:textId="77777777" w:rsidR="00B52ADC" w:rsidRDefault="00A6717D">
      <w:pPr>
        <w:pStyle w:val="TOC1"/>
        <w:tabs>
          <w:tab w:val="left" w:pos="1258"/>
        </w:tabs>
        <w:rPr>
          <w:rFonts w:asciiTheme="minorHAnsi" w:eastAsiaTheme="minorEastAsia" w:hAnsiTheme="minorHAnsi" w:cstheme="minorBidi"/>
          <w:b w:val="0"/>
          <w:noProof/>
          <w:szCs w:val="22"/>
          <w:lang w:val="en-US"/>
        </w:rPr>
      </w:pPr>
      <w:hyperlink w:anchor="_Toc110235433" w:history="1">
        <w:r w:rsidR="00B52ADC" w:rsidRPr="0075640A">
          <w:rPr>
            <w:rStyle w:val="Hyperlink"/>
            <w:noProof/>
          </w:rPr>
          <w:t>4.</w:t>
        </w:r>
        <w:r w:rsidR="00B52ADC">
          <w:rPr>
            <w:rFonts w:asciiTheme="minorHAnsi" w:eastAsiaTheme="minorEastAsia" w:hAnsiTheme="minorHAnsi" w:cstheme="minorBidi"/>
            <w:b w:val="0"/>
            <w:noProof/>
            <w:szCs w:val="22"/>
            <w:lang w:val="en-US"/>
          </w:rPr>
          <w:tab/>
        </w:r>
        <w:r w:rsidR="00B52ADC" w:rsidRPr="0075640A">
          <w:rPr>
            <w:rStyle w:val="Hyperlink"/>
            <w:noProof/>
          </w:rPr>
          <w:t>Microsoft SQL Server - Pre-Installation Prerequisites</w:t>
        </w:r>
        <w:r w:rsidR="00B52ADC">
          <w:rPr>
            <w:noProof/>
            <w:webHidden/>
          </w:rPr>
          <w:tab/>
        </w:r>
        <w:r w:rsidR="00B52ADC">
          <w:rPr>
            <w:noProof/>
            <w:webHidden/>
          </w:rPr>
          <w:fldChar w:fldCharType="begin"/>
        </w:r>
        <w:r w:rsidR="00B52ADC">
          <w:rPr>
            <w:noProof/>
            <w:webHidden/>
          </w:rPr>
          <w:instrText xml:space="preserve"> PAGEREF _Toc110235433 \h </w:instrText>
        </w:r>
        <w:r w:rsidR="00B52ADC">
          <w:rPr>
            <w:noProof/>
            <w:webHidden/>
          </w:rPr>
        </w:r>
        <w:r w:rsidR="00B52ADC">
          <w:rPr>
            <w:noProof/>
            <w:webHidden/>
          </w:rPr>
          <w:fldChar w:fldCharType="separate"/>
        </w:r>
        <w:r w:rsidR="00B52ADC">
          <w:rPr>
            <w:noProof/>
            <w:webHidden/>
          </w:rPr>
          <w:t>20</w:t>
        </w:r>
        <w:r w:rsidR="00B52ADC">
          <w:rPr>
            <w:noProof/>
            <w:webHidden/>
          </w:rPr>
          <w:fldChar w:fldCharType="end"/>
        </w:r>
      </w:hyperlink>
    </w:p>
    <w:p w14:paraId="36926036" w14:textId="77777777" w:rsidR="00B52ADC" w:rsidRDefault="00A6717D">
      <w:pPr>
        <w:pStyle w:val="TOC2"/>
        <w:rPr>
          <w:rFonts w:asciiTheme="minorHAnsi" w:eastAsiaTheme="minorEastAsia" w:hAnsiTheme="minorHAnsi" w:cstheme="minorBidi"/>
          <w:noProof/>
          <w:sz w:val="22"/>
          <w:szCs w:val="22"/>
          <w:lang w:val="en-US"/>
        </w:rPr>
      </w:pPr>
      <w:hyperlink w:anchor="_Toc110235434" w:history="1">
        <w:r w:rsidR="00B52ADC" w:rsidRPr="0075640A">
          <w:rPr>
            <w:rStyle w:val="Hyperlink"/>
            <w:noProof/>
          </w:rPr>
          <w:t>4.</w:t>
        </w:r>
        <w:r w:rsidR="00B52ADC" w:rsidRPr="0075640A">
          <w:rPr>
            <w:rStyle w:val="Hyperlink"/>
            <w:noProof/>
            <w:highlight w:val="yellow"/>
          </w:rPr>
          <w:t>1 Database Properties Settings</w:t>
        </w:r>
        <w:r w:rsidR="00B52ADC">
          <w:rPr>
            <w:noProof/>
            <w:webHidden/>
          </w:rPr>
          <w:tab/>
        </w:r>
        <w:r w:rsidR="00B52ADC">
          <w:rPr>
            <w:noProof/>
            <w:webHidden/>
          </w:rPr>
          <w:fldChar w:fldCharType="begin"/>
        </w:r>
        <w:r w:rsidR="00B52ADC">
          <w:rPr>
            <w:noProof/>
            <w:webHidden/>
          </w:rPr>
          <w:instrText xml:space="preserve"> PAGEREF _Toc110235434 \h </w:instrText>
        </w:r>
        <w:r w:rsidR="00B52ADC">
          <w:rPr>
            <w:noProof/>
            <w:webHidden/>
          </w:rPr>
        </w:r>
        <w:r w:rsidR="00B52ADC">
          <w:rPr>
            <w:noProof/>
            <w:webHidden/>
          </w:rPr>
          <w:fldChar w:fldCharType="separate"/>
        </w:r>
        <w:r w:rsidR="00B52ADC">
          <w:rPr>
            <w:noProof/>
            <w:webHidden/>
          </w:rPr>
          <w:t>20</w:t>
        </w:r>
        <w:r w:rsidR="00B52ADC">
          <w:rPr>
            <w:noProof/>
            <w:webHidden/>
          </w:rPr>
          <w:fldChar w:fldCharType="end"/>
        </w:r>
      </w:hyperlink>
    </w:p>
    <w:p w14:paraId="2881D5A7" w14:textId="77777777" w:rsidR="00B52ADC" w:rsidRDefault="00A6717D">
      <w:pPr>
        <w:pStyle w:val="TOC2"/>
        <w:tabs>
          <w:tab w:val="left" w:pos="1600"/>
        </w:tabs>
        <w:rPr>
          <w:rFonts w:asciiTheme="minorHAnsi" w:eastAsiaTheme="minorEastAsia" w:hAnsiTheme="minorHAnsi" w:cstheme="minorBidi"/>
          <w:noProof/>
          <w:sz w:val="22"/>
          <w:szCs w:val="22"/>
          <w:lang w:val="en-US"/>
        </w:rPr>
      </w:pPr>
      <w:hyperlink w:anchor="_Toc110235435" w:history="1">
        <w:r w:rsidR="00B52ADC" w:rsidRPr="0075640A">
          <w:rPr>
            <w:rStyle w:val="Hyperlink"/>
            <w:noProof/>
          </w:rPr>
          <w:t>4.2</w:t>
        </w:r>
        <w:r w:rsidR="00B52ADC">
          <w:rPr>
            <w:rFonts w:asciiTheme="minorHAnsi" w:eastAsiaTheme="minorEastAsia" w:hAnsiTheme="minorHAnsi" w:cstheme="minorBidi"/>
            <w:noProof/>
            <w:sz w:val="22"/>
            <w:szCs w:val="22"/>
            <w:lang w:val="en-US"/>
          </w:rPr>
          <w:tab/>
        </w:r>
        <w:r w:rsidR="00B52ADC" w:rsidRPr="0075640A">
          <w:rPr>
            <w:rStyle w:val="Hyperlink"/>
            <w:noProof/>
          </w:rPr>
          <w:t>Create a Vision Install SQL Login</w:t>
        </w:r>
        <w:r w:rsidR="00B52ADC">
          <w:rPr>
            <w:noProof/>
            <w:webHidden/>
          </w:rPr>
          <w:tab/>
        </w:r>
        <w:r w:rsidR="00B52ADC">
          <w:rPr>
            <w:noProof/>
            <w:webHidden/>
          </w:rPr>
          <w:fldChar w:fldCharType="begin"/>
        </w:r>
        <w:r w:rsidR="00B52ADC">
          <w:rPr>
            <w:noProof/>
            <w:webHidden/>
          </w:rPr>
          <w:instrText xml:space="preserve"> PAGEREF _Toc110235435 \h </w:instrText>
        </w:r>
        <w:r w:rsidR="00B52ADC">
          <w:rPr>
            <w:noProof/>
            <w:webHidden/>
          </w:rPr>
        </w:r>
        <w:r w:rsidR="00B52ADC">
          <w:rPr>
            <w:noProof/>
            <w:webHidden/>
          </w:rPr>
          <w:fldChar w:fldCharType="separate"/>
        </w:r>
        <w:r w:rsidR="00B52ADC">
          <w:rPr>
            <w:noProof/>
            <w:webHidden/>
          </w:rPr>
          <w:t>22</w:t>
        </w:r>
        <w:r w:rsidR="00B52ADC">
          <w:rPr>
            <w:noProof/>
            <w:webHidden/>
          </w:rPr>
          <w:fldChar w:fldCharType="end"/>
        </w:r>
      </w:hyperlink>
    </w:p>
    <w:p w14:paraId="17EE3FF0" w14:textId="77777777" w:rsidR="00B52ADC" w:rsidRDefault="00A6717D">
      <w:pPr>
        <w:pStyle w:val="TOC1"/>
        <w:tabs>
          <w:tab w:val="left" w:pos="1258"/>
        </w:tabs>
        <w:rPr>
          <w:rFonts w:asciiTheme="minorHAnsi" w:eastAsiaTheme="minorEastAsia" w:hAnsiTheme="minorHAnsi" w:cstheme="minorBidi"/>
          <w:b w:val="0"/>
          <w:noProof/>
          <w:szCs w:val="22"/>
          <w:lang w:val="en-US"/>
        </w:rPr>
      </w:pPr>
      <w:hyperlink w:anchor="_Toc110235436" w:history="1">
        <w:r w:rsidR="00B52ADC" w:rsidRPr="0075640A">
          <w:rPr>
            <w:rStyle w:val="Hyperlink"/>
            <w:noProof/>
          </w:rPr>
          <w:t>5.</w:t>
        </w:r>
        <w:r w:rsidR="00B52ADC">
          <w:rPr>
            <w:rFonts w:asciiTheme="minorHAnsi" w:eastAsiaTheme="minorEastAsia" w:hAnsiTheme="minorHAnsi" w:cstheme="minorBidi"/>
            <w:b w:val="0"/>
            <w:noProof/>
            <w:szCs w:val="22"/>
            <w:lang w:val="en-US"/>
          </w:rPr>
          <w:tab/>
        </w:r>
        <w:r w:rsidR="00B52ADC" w:rsidRPr="0075640A">
          <w:rPr>
            <w:rStyle w:val="Hyperlink"/>
            <w:noProof/>
          </w:rPr>
          <w:t>Vision slim installer: Pre-upgrade Pre-requisites</w:t>
        </w:r>
        <w:r w:rsidR="00B52ADC">
          <w:rPr>
            <w:noProof/>
            <w:webHidden/>
          </w:rPr>
          <w:tab/>
        </w:r>
        <w:r w:rsidR="00B52ADC">
          <w:rPr>
            <w:noProof/>
            <w:webHidden/>
          </w:rPr>
          <w:fldChar w:fldCharType="begin"/>
        </w:r>
        <w:r w:rsidR="00B52ADC">
          <w:rPr>
            <w:noProof/>
            <w:webHidden/>
          </w:rPr>
          <w:instrText xml:space="preserve"> PAGEREF _Toc110235436 \h </w:instrText>
        </w:r>
        <w:r w:rsidR="00B52ADC">
          <w:rPr>
            <w:noProof/>
            <w:webHidden/>
          </w:rPr>
        </w:r>
        <w:r w:rsidR="00B52ADC">
          <w:rPr>
            <w:noProof/>
            <w:webHidden/>
          </w:rPr>
          <w:fldChar w:fldCharType="separate"/>
        </w:r>
        <w:r w:rsidR="00B52ADC">
          <w:rPr>
            <w:noProof/>
            <w:webHidden/>
          </w:rPr>
          <w:t>25</w:t>
        </w:r>
        <w:r w:rsidR="00B52ADC">
          <w:rPr>
            <w:noProof/>
            <w:webHidden/>
          </w:rPr>
          <w:fldChar w:fldCharType="end"/>
        </w:r>
      </w:hyperlink>
    </w:p>
    <w:p w14:paraId="2A178C9E" w14:textId="77777777" w:rsidR="00B52ADC" w:rsidRDefault="00A6717D">
      <w:pPr>
        <w:pStyle w:val="TOC1"/>
        <w:tabs>
          <w:tab w:val="left" w:pos="1258"/>
        </w:tabs>
        <w:rPr>
          <w:rFonts w:asciiTheme="minorHAnsi" w:eastAsiaTheme="minorEastAsia" w:hAnsiTheme="minorHAnsi" w:cstheme="minorBidi"/>
          <w:b w:val="0"/>
          <w:noProof/>
          <w:szCs w:val="22"/>
          <w:lang w:val="en-US"/>
        </w:rPr>
      </w:pPr>
      <w:hyperlink w:anchor="_Toc110235437" w:history="1">
        <w:r w:rsidR="00B52ADC" w:rsidRPr="0075640A">
          <w:rPr>
            <w:rStyle w:val="Hyperlink"/>
            <w:noProof/>
          </w:rPr>
          <w:t>6.</w:t>
        </w:r>
        <w:r w:rsidR="00B52ADC">
          <w:rPr>
            <w:rFonts w:asciiTheme="minorHAnsi" w:eastAsiaTheme="minorEastAsia" w:hAnsiTheme="minorHAnsi" w:cstheme="minorBidi"/>
            <w:b w:val="0"/>
            <w:noProof/>
            <w:szCs w:val="22"/>
            <w:lang w:val="en-US"/>
          </w:rPr>
          <w:tab/>
        </w:r>
        <w:r w:rsidR="00B52ADC" w:rsidRPr="0075640A">
          <w:rPr>
            <w:rStyle w:val="Hyperlink"/>
            <w:noProof/>
          </w:rPr>
          <w:t>Installation Process</w:t>
        </w:r>
        <w:r w:rsidR="00B52ADC">
          <w:rPr>
            <w:noProof/>
            <w:webHidden/>
          </w:rPr>
          <w:tab/>
        </w:r>
        <w:r w:rsidR="00B52ADC">
          <w:rPr>
            <w:noProof/>
            <w:webHidden/>
          </w:rPr>
          <w:fldChar w:fldCharType="begin"/>
        </w:r>
        <w:r w:rsidR="00B52ADC">
          <w:rPr>
            <w:noProof/>
            <w:webHidden/>
          </w:rPr>
          <w:instrText xml:space="preserve"> PAGEREF _Toc110235437 \h </w:instrText>
        </w:r>
        <w:r w:rsidR="00B52ADC">
          <w:rPr>
            <w:noProof/>
            <w:webHidden/>
          </w:rPr>
        </w:r>
        <w:r w:rsidR="00B52ADC">
          <w:rPr>
            <w:noProof/>
            <w:webHidden/>
          </w:rPr>
          <w:fldChar w:fldCharType="separate"/>
        </w:r>
        <w:r w:rsidR="00B52ADC">
          <w:rPr>
            <w:noProof/>
            <w:webHidden/>
          </w:rPr>
          <w:t>26</w:t>
        </w:r>
        <w:r w:rsidR="00B52ADC">
          <w:rPr>
            <w:noProof/>
            <w:webHidden/>
          </w:rPr>
          <w:fldChar w:fldCharType="end"/>
        </w:r>
      </w:hyperlink>
    </w:p>
    <w:p w14:paraId="647A463D" w14:textId="77777777" w:rsidR="00B52ADC" w:rsidRDefault="00A6717D">
      <w:pPr>
        <w:pStyle w:val="TOC1"/>
        <w:tabs>
          <w:tab w:val="left" w:pos="1258"/>
        </w:tabs>
        <w:rPr>
          <w:rFonts w:asciiTheme="minorHAnsi" w:eastAsiaTheme="minorEastAsia" w:hAnsiTheme="minorHAnsi" w:cstheme="minorBidi"/>
          <w:b w:val="0"/>
          <w:noProof/>
          <w:szCs w:val="22"/>
          <w:lang w:val="en-US"/>
        </w:rPr>
      </w:pPr>
      <w:hyperlink w:anchor="_Toc110235438" w:history="1">
        <w:r w:rsidR="00B52ADC" w:rsidRPr="0075640A">
          <w:rPr>
            <w:rStyle w:val="Hyperlink"/>
            <w:noProof/>
          </w:rPr>
          <w:t>7.</w:t>
        </w:r>
        <w:r w:rsidR="00B52ADC">
          <w:rPr>
            <w:rFonts w:asciiTheme="minorHAnsi" w:eastAsiaTheme="minorEastAsia" w:hAnsiTheme="minorHAnsi" w:cstheme="minorBidi"/>
            <w:b w:val="0"/>
            <w:noProof/>
            <w:szCs w:val="22"/>
            <w:lang w:val="en-US"/>
          </w:rPr>
          <w:tab/>
        </w:r>
        <w:r w:rsidR="00B52ADC" w:rsidRPr="0075640A">
          <w:rPr>
            <w:rStyle w:val="Hyperlink"/>
            <w:noProof/>
          </w:rPr>
          <w:t>Un-installation Process</w:t>
        </w:r>
        <w:r w:rsidR="00B52ADC">
          <w:rPr>
            <w:noProof/>
            <w:webHidden/>
          </w:rPr>
          <w:tab/>
        </w:r>
        <w:r w:rsidR="00B52ADC">
          <w:rPr>
            <w:noProof/>
            <w:webHidden/>
          </w:rPr>
          <w:fldChar w:fldCharType="begin"/>
        </w:r>
        <w:r w:rsidR="00B52ADC">
          <w:rPr>
            <w:noProof/>
            <w:webHidden/>
          </w:rPr>
          <w:instrText xml:space="preserve"> PAGEREF _Toc110235438 \h </w:instrText>
        </w:r>
        <w:r w:rsidR="00B52ADC">
          <w:rPr>
            <w:noProof/>
            <w:webHidden/>
          </w:rPr>
        </w:r>
        <w:r w:rsidR="00B52ADC">
          <w:rPr>
            <w:noProof/>
            <w:webHidden/>
          </w:rPr>
          <w:fldChar w:fldCharType="separate"/>
        </w:r>
        <w:r w:rsidR="00B52ADC">
          <w:rPr>
            <w:noProof/>
            <w:webHidden/>
          </w:rPr>
          <w:t>33</w:t>
        </w:r>
        <w:r w:rsidR="00B52ADC">
          <w:rPr>
            <w:noProof/>
            <w:webHidden/>
          </w:rPr>
          <w:fldChar w:fldCharType="end"/>
        </w:r>
      </w:hyperlink>
    </w:p>
    <w:p w14:paraId="41E57EE2" w14:textId="77777777" w:rsidR="00B52ADC" w:rsidRDefault="00A6717D">
      <w:pPr>
        <w:pStyle w:val="TOC1"/>
        <w:tabs>
          <w:tab w:val="left" w:pos="1258"/>
        </w:tabs>
        <w:rPr>
          <w:rFonts w:asciiTheme="minorHAnsi" w:eastAsiaTheme="minorEastAsia" w:hAnsiTheme="minorHAnsi" w:cstheme="minorBidi"/>
          <w:b w:val="0"/>
          <w:noProof/>
          <w:szCs w:val="22"/>
          <w:lang w:val="en-US"/>
        </w:rPr>
      </w:pPr>
      <w:hyperlink w:anchor="_Toc110235439" w:history="1">
        <w:r w:rsidR="00B52ADC" w:rsidRPr="0075640A">
          <w:rPr>
            <w:rStyle w:val="Hyperlink"/>
            <w:noProof/>
          </w:rPr>
          <w:t>8.</w:t>
        </w:r>
        <w:r w:rsidR="00B52ADC">
          <w:rPr>
            <w:rFonts w:asciiTheme="minorHAnsi" w:eastAsiaTheme="minorEastAsia" w:hAnsiTheme="minorHAnsi" w:cstheme="minorBidi"/>
            <w:b w:val="0"/>
            <w:noProof/>
            <w:szCs w:val="22"/>
            <w:lang w:val="en-US"/>
          </w:rPr>
          <w:tab/>
        </w:r>
        <w:r w:rsidR="00B52ADC" w:rsidRPr="0075640A">
          <w:rPr>
            <w:rStyle w:val="Hyperlink"/>
            <w:noProof/>
          </w:rPr>
          <w:t>Upgrade installation Process</w:t>
        </w:r>
        <w:r w:rsidR="00B52ADC">
          <w:rPr>
            <w:noProof/>
            <w:webHidden/>
          </w:rPr>
          <w:tab/>
        </w:r>
        <w:r w:rsidR="00B52ADC">
          <w:rPr>
            <w:noProof/>
            <w:webHidden/>
          </w:rPr>
          <w:fldChar w:fldCharType="begin"/>
        </w:r>
        <w:r w:rsidR="00B52ADC">
          <w:rPr>
            <w:noProof/>
            <w:webHidden/>
          </w:rPr>
          <w:instrText xml:space="preserve"> PAGEREF _Toc110235439 \h </w:instrText>
        </w:r>
        <w:r w:rsidR="00B52ADC">
          <w:rPr>
            <w:noProof/>
            <w:webHidden/>
          </w:rPr>
        </w:r>
        <w:r w:rsidR="00B52ADC">
          <w:rPr>
            <w:noProof/>
            <w:webHidden/>
          </w:rPr>
          <w:fldChar w:fldCharType="separate"/>
        </w:r>
        <w:r w:rsidR="00B52ADC">
          <w:rPr>
            <w:noProof/>
            <w:webHidden/>
          </w:rPr>
          <w:t>34</w:t>
        </w:r>
        <w:r w:rsidR="00B52ADC">
          <w:rPr>
            <w:noProof/>
            <w:webHidden/>
          </w:rPr>
          <w:fldChar w:fldCharType="end"/>
        </w:r>
      </w:hyperlink>
    </w:p>
    <w:p w14:paraId="1C416D16" w14:textId="77777777" w:rsidR="00B52ADC" w:rsidRDefault="00A6717D">
      <w:pPr>
        <w:pStyle w:val="TOC1"/>
        <w:tabs>
          <w:tab w:val="left" w:pos="1258"/>
        </w:tabs>
        <w:rPr>
          <w:rFonts w:asciiTheme="minorHAnsi" w:eastAsiaTheme="minorEastAsia" w:hAnsiTheme="minorHAnsi" w:cstheme="minorBidi"/>
          <w:b w:val="0"/>
          <w:noProof/>
          <w:szCs w:val="22"/>
          <w:lang w:val="en-US"/>
        </w:rPr>
      </w:pPr>
      <w:hyperlink w:anchor="_Toc110235440" w:history="1">
        <w:r w:rsidR="00B52ADC" w:rsidRPr="0075640A">
          <w:rPr>
            <w:rStyle w:val="Hyperlink"/>
            <w:noProof/>
          </w:rPr>
          <w:t>9.</w:t>
        </w:r>
        <w:r w:rsidR="00B52ADC">
          <w:rPr>
            <w:rFonts w:asciiTheme="minorHAnsi" w:eastAsiaTheme="minorEastAsia" w:hAnsiTheme="minorHAnsi" w:cstheme="minorBidi"/>
            <w:b w:val="0"/>
            <w:noProof/>
            <w:szCs w:val="22"/>
            <w:lang w:val="en-US"/>
          </w:rPr>
          <w:tab/>
        </w:r>
        <w:r w:rsidR="00B52ADC" w:rsidRPr="0075640A">
          <w:rPr>
            <w:rStyle w:val="Hyperlink"/>
            <w:noProof/>
          </w:rPr>
          <w:t>Apache load balancer and certificate configuration</w:t>
        </w:r>
        <w:r w:rsidR="00B52ADC">
          <w:rPr>
            <w:noProof/>
            <w:webHidden/>
          </w:rPr>
          <w:tab/>
        </w:r>
        <w:r w:rsidR="00B52ADC">
          <w:rPr>
            <w:noProof/>
            <w:webHidden/>
          </w:rPr>
          <w:fldChar w:fldCharType="begin"/>
        </w:r>
        <w:r w:rsidR="00B52ADC">
          <w:rPr>
            <w:noProof/>
            <w:webHidden/>
          </w:rPr>
          <w:instrText xml:space="preserve"> PAGEREF _Toc110235440 \h </w:instrText>
        </w:r>
        <w:r w:rsidR="00B52ADC">
          <w:rPr>
            <w:noProof/>
            <w:webHidden/>
          </w:rPr>
        </w:r>
        <w:r w:rsidR="00B52ADC">
          <w:rPr>
            <w:noProof/>
            <w:webHidden/>
          </w:rPr>
          <w:fldChar w:fldCharType="separate"/>
        </w:r>
        <w:r w:rsidR="00B52ADC">
          <w:rPr>
            <w:noProof/>
            <w:webHidden/>
          </w:rPr>
          <w:t>35</w:t>
        </w:r>
        <w:r w:rsidR="00B52ADC">
          <w:rPr>
            <w:noProof/>
            <w:webHidden/>
          </w:rPr>
          <w:fldChar w:fldCharType="end"/>
        </w:r>
      </w:hyperlink>
    </w:p>
    <w:p w14:paraId="15029553" w14:textId="77777777" w:rsidR="00B52ADC" w:rsidRDefault="00A6717D">
      <w:pPr>
        <w:pStyle w:val="TOC1"/>
        <w:tabs>
          <w:tab w:val="left" w:pos="1258"/>
        </w:tabs>
        <w:rPr>
          <w:rFonts w:asciiTheme="minorHAnsi" w:eastAsiaTheme="minorEastAsia" w:hAnsiTheme="minorHAnsi" w:cstheme="minorBidi"/>
          <w:b w:val="0"/>
          <w:noProof/>
          <w:szCs w:val="22"/>
          <w:lang w:val="en-US"/>
        </w:rPr>
      </w:pPr>
      <w:hyperlink w:anchor="_Toc110235441" w:history="1">
        <w:r w:rsidR="00B52ADC" w:rsidRPr="0075640A">
          <w:rPr>
            <w:rStyle w:val="Hyperlink"/>
            <w:noProof/>
          </w:rPr>
          <w:t>10.</w:t>
        </w:r>
        <w:r w:rsidR="00B52ADC">
          <w:rPr>
            <w:rFonts w:asciiTheme="minorHAnsi" w:eastAsiaTheme="minorEastAsia" w:hAnsiTheme="minorHAnsi" w:cstheme="minorBidi"/>
            <w:b w:val="0"/>
            <w:noProof/>
            <w:szCs w:val="22"/>
            <w:lang w:val="en-US"/>
          </w:rPr>
          <w:tab/>
        </w:r>
        <w:r w:rsidR="00B52ADC" w:rsidRPr="0075640A">
          <w:rPr>
            <w:rStyle w:val="Hyperlink"/>
            <w:noProof/>
          </w:rPr>
          <w:t>Vision Configuration</w:t>
        </w:r>
        <w:r w:rsidR="00B52ADC">
          <w:rPr>
            <w:noProof/>
            <w:webHidden/>
          </w:rPr>
          <w:tab/>
        </w:r>
        <w:r w:rsidR="00B52ADC">
          <w:rPr>
            <w:noProof/>
            <w:webHidden/>
          </w:rPr>
          <w:fldChar w:fldCharType="begin"/>
        </w:r>
        <w:r w:rsidR="00B52ADC">
          <w:rPr>
            <w:noProof/>
            <w:webHidden/>
          </w:rPr>
          <w:instrText xml:space="preserve"> PAGEREF _Toc110235441 \h </w:instrText>
        </w:r>
        <w:r w:rsidR="00B52ADC">
          <w:rPr>
            <w:noProof/>
            <w:webHidden/>
          </w:rPr>
        </w:r>
        <w:r w:rsidR="00B52ADC">
          <w:rPr>
            <w:noProof/>
            <w:webHidden/>
          </w:rPr>
          <w:fldChar w:fldCharType="separate"/>
        </w:r>
        <w:r w:rsidR="00B52ADC">
          <w:rPr>
            <w:noProof/>
            <w:webHidden/>
          </w:rPr>
          <w:t>42</w:t>
        </w:r>
        <w:r w:rsidR="00B52ADC">
          <w:rPr>
            <w:noProof/>
            <w:webHidden/>
          </w:rPr>
          <w:fldChar w:fldCharType="end"/>
        </w:r>
      </w:hyperlink>
    </w:p>
    <w:p w14:paraId="1F274AB3" w14:textId="77777777" w:rsidR="00B52ADC" w:rsidRDefault="00A6717D">
      <w:pPr>
        <w:pStyle w:val="TOC2"/>
        <w:rPr>
          <w:rFonts w:asciiTheme="minorHAnsi" w:eastAsiaTheme="minorEastAsia" w:hAnsiTheme="minorHAnsi" w:cstheme="minorBidi"/>
          <w:noProof/>
          <w:sz w:val="22"/>
          <w:szCs w:val="22"/>
          <w:lang w:val="en-US"/>
        </w:rPr>
      </w:pPr>
      <w:hyperlink w:anchor="_Toc110235442" w:history="1">
        <w:r w:rsidR="00B52ADC" w:rsidRPr="0075640A">
          <w:rPr>
            <w:rStyle w:val="Hyperlink"/>
            <w:noProof/>
          </w:rPr>
          <w:t>10.1 Security Role</w:t>
        </w:r>
        <w:r w:rsidR="00B52ADC">
          <w:rPr>
            <w:noProof/>
            <w:webHidden/>
          </w:rPr>
          <w:tab/>
        </w:r>
        <w:r w:rsidR="00B52ADC">
          <w:rPr>
            <w:noProof/>
            <w:webHidden/>
          </w:rPr>
          <w:fldChar w:fldCharType="begin"/>
        </w:r>
        <w:r w:rsidR="00B52ADC">
          <w:rPr>
            <w:noProof/>
            <w:webHidden/>
          </w:rPr>
          <w:instrText xml:space="preserve"> PAGEREF _Toc110235442 \h </w:instrText>
        </w:r>
        <w:r w:rsidR="00B52ADC">
          <w:rPr>
            <w:noProof/>
            <w:webHidden/>
          </w:rPr>
        </w:r>
        <w:r w:rsidR="00B52ADC">
          <w:rPr>
            <w:noProof/>
            <w:webHidden/>
          </w:rPr>
          <w:fldChar w:fldCharType="separate"/>
        </w:r>
        <w:r w:rsidR="00B52ADC">
          <w:rPr>
            <w:noProof/>
            <w:webHidden/>
          </w:rPr>
          <w:t>42</w:t>
        </w:r>
        <w:r w:rsidR="00B52ADC">
          <w:rPr>
            <w:noProof/>
            <w:webHidden/>
          </w:rPr>
          <w:fldChar w:fldCharType="end"/>
        </w:r>
      </w:hyperlink>
    </w:p>
    <w:p w14:paraId="41697BAF" w14:textId="77777777" w:rsidR="00B52ADC" w:rsidRDefault="00A6717D">
      <w:pPr>
        <w:pStyle w:val="TOC2"/>
        <w:rPr>
          <w:rFonts w:asciiTheme="minorHAnsi" w:eastAsiaTheme="minorEastAsia" w:hAnsiTheme="minorHAnsi" w:cstheme="minorBidi"/>
          <w:noProof/>
          <w:sz w:val="22"/>
          <w:szCs w:val="22"/>
          <w:lang w:val="en-US"/>
        </w:rPr>
      </w:pPr>
      <w:hyperlink w:anchor="_Toc110235443" w:history="1">
        <w:r w:rsidR="00B52ADC" w:rsidRPr="0075640A">
          <w:rPr>
            <w:rStyle w:val="Hyperlink"/>
            <w:noProof/>
          </w:rPr>
          <w:t>10.2 Users</w:t>
        </w:r>
        <w:r w:rsidR="00B52ADC">
          <w:rPr>
            <w:noProof/>
            <w:webHidden/>
          </w:rPr>
          <w:tab/>
        </w:r>
        <w:r w:rsidR="00B52ADC">
          <w:rPr>
            <w:noProof/>
            <w:webHidden/>
          </w:rPr>
          <w:fldChar w:fldCharType="begin"/>
        </w:r>
        <w:r w:rsidR="00B52ADC">
          <w:rPr>
            <w:noProof/>
            <w:webHidden/>
          </w:rPr>
          <w:instrText xml:space="preserve"> PAGEREF _Toc110235443 \h </w:instrText>
        </w:r>
        <w:r w:rsidR="00B52ADC">
          <w:rPr>
            <w:noProof/>
            <w:webHidden/>
          </w:rPr>
        </w:r>
        <w:r w:rsidR="00B52ADC">
          <w:rPr>
            <w:noProof/>
            <w:webHidden/>
          </w:rPr>
          <w:fldChar w:fldCharType="separate"/>
        </w:r>
        <w:r w:rsidR="00B52ADC">
          <w:rPr>
            <w:noProof/>
            <w:webHidden/>
          </w:rPr>
          <w:t>42</w:t>
        </w:r>
        <w:r w:rsidR="00B52ADC">
          <w:rPr>
            <w:noProof/>
            <w:webHidden/>
          </w:rPr>
          <w:fldChar w:fldCharType="end"/>
        </w:r>
      </w:hyperlink>
    </w:p>
    <w:p w14:paraId="06BACD6E" w14:textId="77777777" w:rsidR="00B52ADC" w:rsidRDefault="00A6717D">
      <w:pPr>
        <w:pStyle w:val="TOC2"/>
        <w:rPr>
          <w:rFonts w:asciiTheme="minorHAnsi" w:eastAsiaTheme="minorEastAsia" w:hAnsiTheme="minorHAnsi" w:cstheme="minorBidi"/>
          <w:noProof/>
          <w:sz w:val="22"/>
          <w:szCs w:val="22"/>
          <w:lang w:val="en-US"/>
        </w:rPr>
      </w:pPr>
      <w:hyperlink w:anchor="_Toc110235444" w:history="1">
        <w:r w:rsidR="00B52ADC" w:rsidRPr="0075640A">
          <w:rPr>
            <w:rStyle w:val="Hyperlink"/>
            <w:noProof/>
          </w:rPr>
          <w:t>10.3 Category Names</w:t>
        </w:r>
        <w:r w:rsidR="00B52ADC">
          <w:rPr>
            <w:noProof/>
            <w:webHidden/>
          </w:rPr>
          <w:tab/>
        </w:r>
        <w:r w:rsidR="00B52ADC">
          <w:rPr>
            <w:noProof/>
            <w:webHidden/>
          </w:rPr>
          <w:fldChar w:fldCharType="begin"/>
        </w:r>
        <w:r w:rsidR="00B52ADC">
          <w:rPr>
            <w:noProof/>
            <w:webHidden/>
          </w:rPr>
          <w:instrText xml:space="preserve"> PAGEREF _Toc110235444 \h </w:instrText>
        </w:r>
        <w:r w:rsidR="00B52ADC">
          <w:rPr>
            <w:noProof/>
            <w:webHidden/>
          </w:rPr>
        </w:r>
        <w:r w:rsidR="00B52ADC">
          <w:rPr>
            <w:noProof/>
            <w:webHidden/>
          </w:rPr>
          <w:fldChar w:fldCharType="separate"/>
        </w:r>
        <w:r w:rsidR="00B52ADC">
          <w:rPr>
            <w:noProof/>
            <w:webHidden/>
          </w:rPr>
          <w:t>42</w:t>
        </w:r>
        <w:r w:rsidR="00B52ADC">
          <w:rPr>
            <w:noProof/>
            <w:webHidden/>
          </w:rPr>
          <w:fldChar w:fldCharType="end"/>
        </w:r>
      </w:hyperlink>
    </w:p>
    <w:p w14:paraId="4767BB2B" w14:textId="77777777" w:rsidR="00B52ADC" w:rsidRDefault="00A6717D">
      <w:pPr>
        <w:pStyle w:val="TOC2"/>
        <w:rPr>
          <w:rFonts w:asciiTheme="minorHAnsi" w:eastAsiaTheme="minorEastAsia" w:hAnsiTheme="minorHAnsi" w:cstheme="minorBidi"/>
          <w:noProof/>
          <w:sz w:val="22"/>
          <w:szCs w:val="22"/>
          <w:lang w:val="en-US"/>
        </w:rPr>
      </w:pPr>
      <w:hyperlink w:anchor="_Toc110235445" w:history="1">
        <w:r w:rsidR="00B52ADC" w:rsidRPr="0075640A">
          <w:rPr>
            <w:rStyle w:val="Hyperlink"/>
            <w:noProof/>
          </w:rPr>
          <w:t>10.4 Terminal Definition (Import)</w:t>
        </w:r>
        <w:r w:rsidR="00B52ADC">
          <w:rPr>
            <w:noProof/>
            <w:webHidden/>
          </w:rPr>
          <w:tab/>
        </w:r>
        <w:r w:rsidR="00B52ADC">
          <w:rPr>
            <w:noProof/>
            <w:webHidden/>
          </w:rPr>
          <w:fldChar w:fldCharType="begin"/>
        </w:r>
        <w:r w:rsidR="00B52ADC">
          <w:rPr>
            <w:noProof/>
            <w:webHidden/>
          </w:rPr>
          <w:instrText xml:space="preserve"> PAGEREF _Toc110235445 \h </w:instrText>
        </w:r>
        <w:r w:rsidR="00B52ADC">
          <w:rPr>
            <w:noProof/>
            <w:webHidden/>
          </w:rPr>
        </w:r>
        <w:r w:rsidR="00B52ADC">
          <w:rPr>
            <w:noProof/>
            <w:webHidden/>
          </w:rPr>
          <w:fldChar w:fldCharType="separate"/>
        </w:r>
        <w:r w:rsidR="00B52ADC">
          <w:rPr>
            <w:noProof/>
            <w:webHidden/>
          </w:rPr>
          <w:t>43</w:t>
        </w:r>
        <w:r w:rsidR="00B52ADC">
          <w:rPr>
            <w:noProof/>
            <w:webHidden/>
          </w:rPr>
          <w:fldChar w:fldCharType="end"/>
        </w:r>
      </w:hyperlink>
    </w:p>
    <w:p w14:paraId="71844206" w14:textId="77777777" w:rsidR="00B52ADC" w:rsidRDefault="00A6717D">
      <w:pPr>
        <w:pStyle w:val="TOC2"/>
        <w:rPr>
          <w:rFonts w:asciiTheme="minorHAnsi" w:eastAsiaTheme="minorEastAsia" w:hAnsiTheme="minorHAnsi" w:cstheme="minorBidi"/>
          <w:noProof/>
          <w:sz w:val="22"/>
          <w:szCs w:val="22"/>
          <w:lang w:val="en-US"/>
        </w:rPr>
      </w:pPr>
      <w:hyperlink w:anchor="_Toc110235446" w:history="1">
        <w:r w:rsidR="00B52ADC" w:rsidRPr="0075640A">
          <w:rPr>
            <w:rStyle w:val="Hyperlink"/>
            <w:noProof/>
          </w:rPr>
          <w:t>10.5 Terminal Group Definition</w:t>
        </w:r>
        <w:r w:rsidR="00B52ADC">
          <w:rPr>
            <w:noProof/>
            <w:webHidden/>
          </w:rPr>
          <w:tab/>
        </w:r>
        <w:r w:rsidR="00B52ADC">
          <w:rPr>
            <w:noProof/>
            <w:webHidden/>
          </w:rPr>
          <w:fldChar w:fldCharType="begin"/>
        </w:r>
        <w:r w:rsidR="00B52ADC">
          <w:rPr>
            <w:noProof/>
            <w:webHidden/>
          </w:rPr>
          <w:instrText xml:space="preserve"> PAGEREF _Toc110235446 \h </w:instrText>
        </w:r>
        <w:r w:rsidR="00B52ADC">
          <w:rPr>
            <w:noProof/>
            <w:webHidden/>
          </w:rPr>
        </w:r>
        <w:r w:rsidR="00B52ADC">
          <w:rPr>
            <w:noProof/>
            <w:webHidden/>
          </w:rPr>
          <w:fldChar w:fldCharType="separate"/>
        </w:r>
        <w:r w:rsidR="00B52ADC">
          <w:rPr>
            <w:noProof/>
            <w:webHidden/>
          </w:rPr>
          <w:t>43</w:t>
        </w:r>
        <w:r w:rsidR="00B52ADC">
          <w:rPr>
            <w:noProof/>
            <w:webHidden/>
          </w:rPr>
          <w:fldChar w:fldCharType="end"/>
        </w:r>
      </w:hyperlink>
    </w:p>
    <w:p w14:paraId="41C8F396" w14:textId="55B68E2B" w:rsidR="008C36BE" w:rsidRDefault="0077118C">
      <w:pPr>
        <w:tabs>
          <w:tab w:val="right" w:leader="dot" w:pos="10081"/>
        </w:tabs>
        <w:suppressAutoHyphens/>
        <w:spacing w:before="60" w:after="60" w:line="240" w:lineRule="auto"/>
        <w:ind w:left="901" w:hanging="181"/>
        <w:rPr>
          <w:rFonts w:ascii="Open Sans" w:eastAsia="Times New Roman" w:hAnsi="Open Sans"/>
          <w:sz w:val="20"/>
          <w:szCs w:val="20"/>
        </w:rPr>
      </w:pPr>
      <w:r>
        <w:rPr>
          <w:rFonts w:ascii="Open Sans" w:eastAsia="Times New Roman" w:hAnsi="Open Sans"/>
          <w:color w:val="2B579A"/>
          <w:sz w:val="20"/>
          <w:szCs w:val="20"/>
          <w:shd w:val="clear" w:color="auto" w:fill="E6E6E6"/>
        </w:rPr>
        <w:fldChar w:fldCharType="end"/>
      </w:r>
    </w:p>
    <w:bookmarkEnd w:id="4"/>
    <w:p w14:paraId="50698E80" w14:textId="327C4633" w:rsidR="008C36BE" w:rsidRDefault="0077118C">
      <w:pPr>
        <w:pStyle w:val="LOTHeading"/>
        <w:ind w:left="432" w:hanging="432"/>
        <w:rPr>
          <w:lang w:val="en-US"/>
        </w:rPr>
      </w:pPr>
      <w:r>
        <w:rPr>
          <w:lang w:val="en-US"/>
        </w:rPr>
        <w:t xml:space="preserve">List of </w:t>
      </w:r>
      <w:r w:rsidR="000C06EB">
        <w:rPr>
          <w:lang w:val="en-US"/>
        </w:rPr>
        <w:t>t</w:t>
      </w:r>
      <w:r>
        <w:rPr>
          <w:lang w:val="en-US"/>
        </w:rPr>
        <w:t>ables</w:t>
      </w:r>
    </w:p>
    <w:p w14:paraId="03A1588F" w14:textId="77777777" w:rsidR="00B52ADC" w:rsidRDefault="0077118C">
      <w:pPr>
        <w:pStyle w:val="TableofFigures"/>
        <w:rPr>
          <w:rFonts w:asciiTheme="minorHAnsi" w:eastAsiaTheme="minorEastAsia" w:hAnsiTheme="minorHAnsi" w:cstheme="minorBidi"/>
          <w:noProof/>
          <w:sz w:val="22"/>
          <w:szCs w:val="22"/>
          <w:lang w:val="en-US"/>
        </w:rPr>
      </w:pPr>
      <w:r>
        <w:rPr>
          <w:color w:val="2B579A"/>
          <w:shd w:val="clear" w:color="auto" w:fill="E6E6E6"/>
          <w:lang w:val="en-US"/>
        </w:rPr>
        <w:fldChar w:fldCharType="begin"/>
      </w:r>
      <w:r>
        <w:rPr>
          <w:lang w:val="en-US"/>
        </w:rPr>
        <w:instrText xml:space="preserve"> TOC \h \z \t "Table Caption" \c </w:instrText>
      </w:r>
      <w:r>
        <w:rPr>
          <w:color w:val="2B579A"/>
          <w:shd w:val="clear" w:color="auto" w:fill="E6E6E6"/>
          <w:lang w:val="en-US"/>
        </w:rPr>
        <w:fldChar w:fldCharType="separate"/>
      </w:r>
      <w:hyperlink w:anchor="_Toc110235447" w:history="1">
        <w:r w:rsidR="00B52ADC" w:rsidRPr="00733B7D">
          <w:rPr>
            <w:rStyle w:val="Hyperlink"/>
            <w:noProof/>
            <w:lang w:val="en-US"/>
          </w:rPr>
          <w:t>Table 1:  Typographical conventions</w:t>
        </w:r>
        <w:r w:rsidR="00B52ADC">
          <w:rPr>
            <w:noProof/>
            <w:webHidden/>
          </w:rPr>
          <w:tab/>
        </w:r>
        <w:r w:rsidR="00B52ADC">
          <w:rPr>
            <w:noProof/>
            <w:webHidden/>
          </w:rPr>
          <w:fldChar w:fldCharType="begin"/>
        </w:r>
        <w:r w:rsidR="00B52ADC">
          <w:rPr>
            <w:noProof/>
            <w:webHidden/>
          </w:rPr>
          <w:instrText xml:space="preserve"> PAGEREF _Toc110235447 \h </w:instrText>
        </w:r>
        <w:r w:rsidR="00B52ADC">
          <w:rPr>
            <w:noProof/>
            <w:webHidden/>
          </w:rPr>
        </w:r>
        <w:r w:rsidR="00B52ADC">
          <w:rPr>
            <w:noProof/>
            <w:webHidden/>
          </w:rPr>
          <w:fldChar w:fldCharType="separate"/>
        </w:r>
        <w:r w:rsidR="00B52ADC">
          <w:rPr>
            <w:noProof/>
            <w:webHidden/>
          </w:rPr>
          <w:t>6</w:t>
        </w:r>
        <w:r w:rsidR="00B52ADC">
          <w:rPr>
            <w:noProof/>
            <w:webHidden/>
          </w:rPr>
          <w:fldChar w:fldCharType="end"/>
        </w:r>
      </w:hyperlink>
    </w:p>
    <w:p w14:paraId="5FCF1454" w14:textId="77777777" w:rsidR="00B52ADC" w:rsidRDefault="00A6717D">
      <w:pPr>
        <w:pStyle w:val="TableofFigures"/>
        <w:rPr>
          <w:rFonts w:asciiTheme="minorHAnsi" w:eastAsiaTheme="minorEastAsia" w:hAnsiTheme="minorHAnsi" w:cstheme="minorBidi"/>
          <w:noProof/>
          <w:sz w:val="22"/>
          <w:szCs w:val="22"/>
          <w:lang w:val="en-US"/>
        </w:rPr>
      </w:pPr>
      <w:hyperlink w:anchor="_Toc110235448" w:history="1">
        <w:r w:rsidR="00B52ADC" w:rsidRPr="00733B7D">
          <w:rPr>
            <w:rStyle w:val="Hyperlink"/>
            <w:noProof/>
            <w:lang w:val="en-US"/>
          </w:rPr>
          <w:t>Table 2:  Admonition conventions</w:t>
        </w:r>
        <w:r w:rsidR="00B52ADC">
          <w:rPr>
            <w:noProof/>
            <w:webHidden/>
          </w:rPr>
          <w:tab/>
        </w:r>
        <w:r w:rsidR="00B52ADC">
          <w:rPr>
            <w:noProof/>
            <w:webHidden/>
          </w:rPr>
          <w:fldChar w:fldCharType="begin"/>
        </w:r>
        <w:r w:rsidR="00B52ADC">
          <w:rPr>
            <w:noProof/>
            <w:webHidden/>
          </w:rPr>
          <w:instrText xml:space="preserve"> PAGEREF _Toc110235448 \h </w:instrText>
        </w:r>
        <w:r w:rsidR="00B52ADC">
          <w:rPr>
            <w:noProof/>
            <w:webHidden/>
          </w:rPr>
        </w:r>
        <w:r w:rsidR="00B52ADC">
          <w:rPr>
            <w:noProof/>
            <w:webHidden/>
          </w:rPr>
          <w:fldChar w:fldCharType="separate"/>
        </w:r>
        <w:r w:rsidR="00B52ADC">
          <w:rPr>
            <w:noProof/>
            <w:webHidden/>
          </w:rPr>
          <w:t>6</w:t>
        </w:r>
        <w:r w:rsidR="00B52ADC">
          <w:rPr>
            <w:noProof/>
            <w:webHidden/>
          </w:rPr>
          <w:fldChar w:fldCharType="end"/>
        </w:r>
      </w:hyperlink>
    </w:p>
    <w:p w14:paraId="72A3D3EC" w14:textId="0103B50C" w:rsidR="008C36BE" w:rsidRDefault="0077118C">
      <w:pPr>
        <w:pStyle w:val="TableofFigures"/>
        <w:rPr>
          <w:lang w:val="en-US"/>
        </w:rPr>
      </w:pPr>
      <w:r>
        <w:rPr>
          <w:color w:val="2B579A"/>
          <w:shd w:val="clear" w:color="auto" w:fill="E6E6E6"/>
          <w:lang w:val="en-US"/>
        </w:rPr>
        <w:fldChar w:fldCharType="end"/>
      </w:r>
    </w:p>
    <w:p w14:paraId="7A8B1580" w14:textId="77777777" w:rsidR="007F67DA" w:rsidRDefault="007F67DA">
      <w:pPr>
        <w:sectPr w:rsidR="007F67DA" w:rsidSect="007F67DA">
          <w:headerReference w:type="even" r:id="rId12"/>
          <w:headerReference w:type="default" r:id="rId13"/>
          <w:footerReference w:type="even" r:id="rId14"/>
          <w:footerReference w:type="default" r:id="rId15"/>
          <w:headerReference w:type="first" r:id="rId16"/>
          <w:footerReference w:type="first" r:id="rId17"/>
          <w:type w:val="continuous"/>
          <w:pgSz w:w="12240" w:h="15840"/>
          <w:pgMar w:top="1440" w:right="1077" w:bottom="1440" w:left="1077" w:header="720" w:footer="567" w:gutter="0"/>
          <w:cols w:space="708"/>
          <w:titlePg/>
          <w:docGrid w:linePitch="360"/>
        </w:sectPr>
      </w:pPr>
    </w:p>
    <w:p w14:paraId="3B276144" w14:textId="77777777" w:rsidR="008C36BE" w:rsidRPr="009C48E9" w:rsidRDefault="0077118C">
      <w:pPr>
        <w:pStyle w:val="ChapterTitle"/>
        <w:pPrChange w:id="8" w:author="Changes since 5.0" w:date="2022-08-01T08:50:00Z">
          <w:pPr>
            <w:pStyle w:val="Heading1"/>
          </w:pPr>
        </w:pPrChange>
      </w:pPr>
      <w:bookmarkStart w:id="9" w:name="_Toc63255124"/>
      <w:bookmarkStart w:id="10" w:name="_Toc25160841"/>
      <w:bookmarkStart w:id="11" w:name="_Toc84404814"/>
      <w:bookmarkStart w:id="12" w:name="_Toc110235417"/>
      <w:r w:rsidRPr="009C48E9">
        <w:lastRenderedPageBreak/>
        <w:t>Preface</w:t>
      </w:r>
      <w:bookmarkEnd w:id="9"/>
      <w:bookmarkEnd w:id="10"/>
      <w:bookmarkEnd w:id="11"/>
      <w:bookmarkEnd w:id="12"/>
      <w:r w:rsidRPr="009C48E9">
        <w:fldChar w:fldCharType="begin"/>
      </w:r>
      <w:r w:rsidRPr="009C48E9">
        <w:instrText xml:space="preserve"> XE "Preface" </w:instrText>
      </w:r>
      <w:r w:rsidRPr="009C48E9">
        <w:fldChar w:fldCharType="end"/>
      </w:r>
    </w:p>
    <w:p w14:paraId="27BFA8D8" w14:textId="1F7766F7" w:rsidR="008C36BE" w:rsidRDefault="0077118C">
      <w:pPr>
        <w:pStyle w:val="Heading2"/>
        <w:ind w:left="576" w:hanging="576"/>
        <w:rPr>
          <w:lang w:val="en-US"/>
        </w:rPr>
      </w:pPr>
      <w:bookmarkStart w:id="13" w:name="_Toc25160842"/>
      <w:bookmarkStart w:id="14" w:name="_Toc63255125"/>
      <w:bookmarkStart w:id="15" w:name="_Toc84404815"/>
      <w:bookmarkStart w:id="16" w:name="_Toc110235418"/>
      <w:r>
        <w:rPr>
          <w:lang w:val="en-US"/>
        </w:rPr>
        <w:t xml:space="preserve">Document </w:t>
      </w:r>
      <w:r w:rsidR="000C06EB">
        <w:rPr>
          <w:lang w:val="en-US"/>
        </w:rPr>
        <w:t>c</w:t>
      </w:r>
      <w:r>
        <w:rPr>
          <w:lang w:val="en-US"/>
        </w:rPr>
        <w:t>onventions</w:t>
      </w:r>
      <w:bookmarkEnd w:id="13"/>
      <w:bookmarkEnd w:id="14"/>
      <w:bookmarkEnd w:id="15"/>
      <w:bookmarkEnd w:id="16"/>
      <w:r>
        <w:rPr>
          <w:color w:val="2B579A"/>
          <w:shd w:val="clear" w:color="auto" w:fill="E6E6E6"/>
          <w:lang w:val="en-US"/>
        </w:rPr>
        <w:fldChar w:fldCharType="begin"/>
      </w:r>
      <w:r>
        <w:rPr>
          <w:lang w:val="en-US"/>
        </w:rPr>
        <w:instrText xml:space="preserve"> XE "Conventions" </w:instrText>
      </w:r>
      <w:r>
        <w:rPr>
          <w:color w:val="2B579A"/>
          <w:shd w:val="clear" w:color="auto" w:fill="E6E6E6"/>
          <w:lang w:val="en-US"/>
        </w:rPr>
        <w:fldChar w:fldCharType="end"/>
      </w:r>
    </w:p>
    <w:p w14:paraId="18E4695B" w14:textId="57DCC914" w:rsidR="008C36BE" w:rsidRDefault="0077118C">
      <w:pPr>
        <w:pStyle w:val="Heading3"/>
        <w:ind w:left="720" w:hanging="720"/>
        <w:rPr>
          <w:lang w:val="en-US"/>
        </w:rPr>
      </w:pPr>
      <w:bookmarkStart w:id="17" w:name="_Toc25160843"/>
      <w:bookmarkStart w:id="18" w:name="_Toc63255126"/>
      <w:bookmarkStart w:id="19" w:name="_Toc84404816"/>
      <w:bookmarkStart w:id="20" w:name="_Toc110235419"/>
      <w:r>
        <w:rPr>
          <w:lang w:val="en-US"/>
        </w:rPr>
        <w:t xml:space="preserve">Typographical </w:t>
      </w:r>
      <w:r w:rsidR="000C06EB">
        <w:rPr>
          <w:lang w:val="en-US"/>
        </w:rPr>
        <w:t>c</w:t>
      </w:r>
      <w:r>
        <w:rPr>
          <w:lang w:val="en-US"/>
        </w:rPr>
        <w:t>onventions</w:t>
      </w:r>
      <w:bookmarkEnd w:id="17"/>
      <w:bookmarkEnd w:id="18"/>
      <w:bookmarkEnd w:id="19"/>
      <w:bookmarkEnd w:id="20"/>
      <w:r>
        <w:rPr>
          <w:color w:val="2B579A"/>
          <w:shd w:val="clear" w:color="auto" w:fill="E6E6E6"/>
          <w:lang w:val="en-US"/>
        </w:rPr>
        <w:fldChar w:fldCharType="begin"/>
      </w:r>
      <w:r>
        <w:rPr>
          <w:lang w:val="en-US"/>
        </w:rPr>
        <w:instrText xml:space="preserve"> XE "Conventions: Typographical" </w:instrText>
      </w:r>
      <w:r>
        <w:rPr>
          <w:color w:val="2B579A"/>
          <w:shd w:val="clear" w:color="auto" w:fill="E6E6E6"/>
          <w:lang w:val="en-US"/>
        </w:rPr>
        <w:fldChar w:fldCharType="end"/>
      </w:r>
      <w:r>
        <w:rPr>
          <w:color w:val="2B579A"/>
          <w:shd w:val="clear" w:color="auto" w:fill="E6E6E6"/>
          <w:lang w:val="en-US"/>
        </w:rPr>
        <w:fldChar w:fldCharType="begin"/>
      </w:r>
      <w:r>
        <w:rPr>
          <w:lang w:val="en-US"/>
        </w:rPr>
        <w:instrText xml:space="preserve"> XE "Typographical Conventions" </w:instrText>
      </w:r>
      <w:r>
        <w:rPr>
          <w:color w:val="2B579A"/>
          <w:shd w:val="clear" w:color="auto" w:fill="E6E6E6"/>
          <w:lang w:val="en-US"/>
        </w:rPr>
        <w:fldChar w:fldCharType="end"/>
      </w:r>
    </w:p>
    <w:p w14:paraId="0BD0ADBA" w14:textId="77777777" w:rsidR="008C36BE" w:rsidRDefault="0077118C">
      <w:pPr>
        <w:pStyle w:val="BodyText"/>
        <w:rPr>
          <w:lang w:val="en-US"/>
        </w:rPr>
      </w:pPr>
      <w:r>
        <w:rPr>
          <w:lang w:val="en-US"/>
        </w:rPr>
        <w:t>The following typographical conventions are used:</w:t>
      </w:r>
    </w:p>
    <w:p w14:paraId="467BE09D" w14:textId="60A00162" w:rsidR="008C36BE" w:rsidRDefault="0077118C">
      <w:pPr>
        <w:pStyle w:val="TableCaption"/>
        <w:rPr>
          <w:lang w:val="en-US"/>
        </w:rPr>
      </w:pPr>
      <w:bookmarkStart w:id="21" w:name="_Toc84404867"/>
      <w:bookmarkStart w:id="22" w:name="_Toc110235447"/>
      <w:r>
        <w:rPr>
          <w:lang w:val="en-US"/>
        </w:rPr>
        <w:t xml:space="preserve">Typographical </w:t>
      </w:r>
      <w:r w:rsidR="000C06EB">
        <w:rPr>
          <w:lang w:val="en-US"/>
        </w:rPr>
        <w:t>c</w:t>
      </w:r>
      <w:r>
        <w:rPr>
          <w:lang w:val="en-US"/>
        </w:rPr>
        <w:t>onventions</w:t>
      </w:r>
      <w:bookmarkEnd w:id="21"/>
      <w:bookmarkEnd w:id="22"/>
    </w:p>
    <w:tbl>
      <w:tblPr>
        <w:tblStyle w:val="TableHeadingTop"/>
        <w:tblW w:w="9360" w:type="dxa"/>
        <w:tblInd w:w="720" w:type="dxa"/>
        <w:tblLook w:val="04A0" w:firstRow="1" w:lastRow="0" w:firstColumn="1" w:lastColumn="0" w:noHBand="0" w:noVBand="1"/>
      </w:tblPr>
      <w:tblGrid>
        <w:gridCol w:w="2154"/>
        <w:gridCol w:w="7206"/>
      </w:tblGrid>
      <w:tr w:rsidR="008C36BE" w14:paraId="0B1FE11A" w14:textId="77777777" w:rsidTr="008C36BE">
        <w:trPr>
          <w:cnfStyle w:val="100000000000" w:firstRow="1" w:lastRow="0" w:firstColumn="0" w:lastColumn="0" w:oddVBand="0" w:evenVBand="0" w:oddHBand="0" w:evenHBand="0" w:firstRowFirstColumn="0" w:firstRowLastColumn="0" w:lastRowFirstColumn="0" w:lastRowLastColumn="0"/>
        </w:trPr>
        <w:tc>
          <w:tcPr>
            <w:tcW w:w="2154" w:type="dxa"/>
          </w:tcPr>
          <w:p w14:paraId="340318D0" w14:textId="77777777" w:rsidR="008C36BE" w:rsidRDefault="0077118C">
            <w:pPr>
              <w:pStyle w:val="TableHeading"/>
              <w:rPr>
                <w:rFonts w:eastAsiaTheme="minorHAnsi"/>
                <w:lang w:val="en-US"/>
              </w:rPr>
            </w:pPr>
            <w:r>
              <w:rPr>
                <w:rFonts w:eastAsiaTheme="minorHAnsi"/>
                <w:lang w:val="en-US"/>
              </w:rPr>
              <w:t>Style</w:t>
            </w:r>
          </w:p>
        </w:tc>
        <w:tc>
          <w:tcPr>
            <w:tcW w:w="7206" w:type="dxa"/>
          </w:tcPr>
          <w:p w14:paraId="1D7C1A76" w14:textId="77777777" w:rsidR="008C36BE" w:rsidRDefault="0077118C">
            <w:pPr>
              <w:pStyle w:val="TableHeading"/>
              <w:rPr>
                <w:rFonts w:eastAsiaTheme="minorHAnsi"/>
                <w:lang w:val="en-US"/>
              </w:rPr>
            </w:pPr>
            <w:r>
              <w:rPr>
                <w:rFonts w:eastAsiaTheme="minorHAnsi"/>
                <w:lang w:val="en-US"/>
              </w:rPr>
              <w:t>Indicating</w:t>
            </w:r>
          </w:p>
        </w:tc>
      </w:tr>
      <w:tr w:rsidR="008C36BE" w14:paraId="2C60BB04" w14:textId="77777777" w:rsidTr="008C36BE">
        <w:tc>
          <w:tcPr>
            <w:tcW w:w="2154" w:type="dxa"/>
          </w:tcPr>
          <w:p w14:paraId="43587DC7" w14:textId="77777777" w:rsidR="008C36BE" w:rsidRDefault="0077118C">
            <w:pPr>
              <w:pStyle w:val="TableBody"/>
              <w:rPr>
                <w:rStyle w:val="Bold"/>
                <w:rFonts w:eastAsiaTheme="minorHAnsi"/>
                <w:lang w:val="en-US"/>
              </w:rPr>
            </w:pPr>
            <w:r>
              <w:rPr>
                <w:rStyle w:val="Bold"/>
                <w:rFonts w:eastAsiaTheme="minorHAnsi"/>
                <w:lang w:val="en-US"/>
              </w:rPr>
              <w:t>Bold</w:t>
            </w:r>
          </w:p>
        </w:tc>
        <w:tc>
          <w:tcPr>
            <w:tcW w:w="7206" w:type="dxa"/>
          </w:tcPr>
          <w:p w14:paraId="2D2A7BCE" w14:textId="77777777" w:rsidR="008C36BE" w:rsidRDefault="0077118C">
            <w:pPr>
              <w:pStyle w:val="TableBody"/>
              <w:rPr>
                <w:lang w:val="en-US"/>
              </w:rPr>
            </w:pPr>
            <w:r>
              <w:rPr>
                <w:lang w:val="en-US"/>
              </w:rPr>
              <w:t xml:space="preserve">An option that you can select, for example, </w:t>
            </w:r>
            <w:r>
              <w:rPr>
                <w:rStyle w:val="Bold"/>
                <w:lang w:val="en-US"/>
              </w:rPr>
              <w:t>Insert &gt; Bookmark</w:t>
            </w:r>
          </w:p>
        </w:tc>
      </w:tr>
      <w:tr w:rsidR="008C36BE" w14:paraId="1F4DD350" w14:textId="77777777" w:rsidTr="008C36BE">
        <w:tc>
          <w:tcPr>
            <w:tcW w:w="2154" w:type="dxa"/>
          </w:tcPr>
          <w:p w14:paraId="15E2F04C" w14:textId="77777777" w:rsidR="008C36BE" w:rsidRDefault="0077118C">
            <w:pPr>
              <w:pStyle w:val="TableBody"/>
              <w:rPr>
                <w:rStyle w:val="BoldItalic"/>
                <w:rFonts w:eastAsiaTheme="minorHAnsi"/>
                <w:lang w:val="en-US"/>
              </w:rPr>
            </w:pPr>
            <w:proofErr w:type="spellStart"/>
            <w:r>
              <w:rPr>
                <w:rStyle w:val="BoldItalic"/>
                <w:rFonts w:eastAsiaTheme="minorHAnsi"/>
                <w:lang w:val="en-US"/>
              </w:rPr>
              <w:t>BoldItalic</w:t>
            </w:r>
            <w:proofErr w:type="spellEnd"/>
          </w:p>
        </w:tc>
        <w:tc>
          <w:tcPr>
            <w:tcW w:w="7206" w:type="dxa"/>
          </w:tcPr>
          <w:p w14:paraId="262F399D" w14:textId="43D3DBE4" w:rsidR="008C36BE" w:rsidRDefault="000937BA">
            <w:pPr>
              <w:pStyle w:val="TableBody"/>
              <w:rPr>
                <w:rFonts w:eastAsiaTheme="minorHAnsi"/>
                <w:lang w:val="en-US"/>
              </w:rPr>
            </w:pPr>
            <w:ins w:id="23" w:author="Changes since 5.0" w:date="2022-08-01T08:50:00Z">
              <w:r>
                <w:rPr>
                  <w:rFonts w:eastAsiaTheme="minorHAnsi"/>
                  <w:lang w:val="en-US"/>
                </w:rPr>
                <w:t>The e</w:t>
              </w:r>
              <w:r w:rsidR="0077118C">
                <w:rPr>
                  <w:rFonts w:eastAsiaTheme="minorHAnsi"/>
                  <w:lang w:val="en-US"/>
                </w:rPr>
                <w:t>mphasis</w:t>
              </w:r>
            </w:ins>
            <w:del w:id="24" w:author="Changes since 5.0" w:date="2022-08-01T08:50:00Z">
              <w:r w:rsidR="0077118C">
                <w:rPr>
                  <w:rFonts w:eastAsiaTheme="minorHAnsi"/>
                  <w:lang w:val="en-US"/>
                </w:rPr>
                <w:delText>Emphasis</w:delText>
              </w:r>
            </w:del>
            <w:r w:rsidR="0077118C">
              <w:rPr>
                <w:rFonts w:eastAsiaTheme="minorHAnsi"/>
                <w:lang w:val="en-US"/>
              </w:rPr>
              <w:t xml:space="preserve">, for example, “This partition </w:t>
            </w:r>
            <w:r w:rsidR="0077118C">
              <w:rPr>
                <w:rStyle w:val="BoldItalic"/>
                <w:lang w:val="en-US"/>
              </w:rPr>
              <w:t>must not</w:t>
            </w:r>
            <w:r w:rsidR="0077118C">
              <w:rPr>
                <w:rFonts w:eastAsiaTheme="minorHAnsi"/>
                <w:lang w:val="en-US"/>
              </w:rPr>
              <w:t xml:space="preserve"> be modified.”</w:t>
            </w:r>
          </w:p>
          <w:p w14:paraId="6C451A89" w14:textId="77777777" w:rsidR="008C36BE" w:rsidRDefault="0077118C">
            <w:pPr>
              <w:pStyle w:val="TableBody"/>
              <w:rPr>
                <w:rFonts w:eastAsiaTheme="minorHAnsi"/>
                <w:lang w:val="en-US"/>
              </w:rPr>
            </w:pPr>
            <w:r>
              <w:rPr>
                <w:rFonts w:eastAsiaTheme="minorHAnsi"/>
                <w:lang w:val="en-US"/>
              </w:rPr>
              <w:t xml:space="preserve">A physical key, for example, </w:t>
            </w:r>
            <w:r>
              <w:rPr>
                <w:rStyle w:val="BoldItalic"/>
                <w:lang w:val="en-US"/>
              </w:rPr>
              <w:t>Shift+F9</w:t>
            </w:r>
          </w:p>
        </w:tc>
      </w:tr>
      <w:tr w:rsidR="008C36BE" w14:paraId="2DE66804" w14:textId="77777777" w:rsidTr="008C36BE">
        <w:tc>
          <w:tcPr>
            <w:tcW w:w="2154" w:type="dxa"/>
          </w:tcPr>
          <w:p w14:paraId="2DAB5A84" w14:textId="77777777" w:rsidR="008C36BE" w:rsidRDefault="0077118C">
            <w:pPr>
              <w:pStyle w:val="TableBody"/>
              <w:rPr>
                <w:rStyle w:val="Code"/>
                <w:rFonts w:eastAsiaTheme="minorHAnsi"/>
                <w:lang w:val="en-US"/>
              </w:rPr>
            </w:pPr>
            <w:r>
              <w:rPr>
                <w:rStyle w:val="Code"/>
                <w:rFonts w:eastAsiaTheme="minorHAnsi"/>
                <w:lang w:val="en-US"/>
              </w:rPr>
              <w:t>Code</w:t>
            </w:r>
          </w:p>
        </w:tc>
        <w:tc>
          <w:tcPr>
            <w:tcW w:w="7206" w:type="dxa"/>
          </w:tcPr>
          <w:p w14:paraId="6924B31D" w14:textId="77777777" w:rsidR="008C36BE" w:rsidRDefault="0077118C">
            <w:pPr>
              <w:pStyle w:val="TableBody"/>
              <w:rPr>
                <w:rFonts w:eastAsiaTheme="minorHAnsi"/>
                <w:lang w:val="en-US"/>
              </w:rPr>
            </w:pPr>
            <w:r>
              <w:rPr>
                <w:rFonts w:eastAsiaTheme="minorHAnsi"/>
                <w:lang w:val="en-US"/>
              </w:rPr>
              <w:t>Text displayed on-screen</w:t>
            </w:r>
          </w:p>
          <w:p w14:paraId="739AE8B3" w14:textId="77777777" w:rsidR="008C36BE" w:rsidRDefault="0077118C">
            <w:pPr>
              <w:pStyle w:val="TableBody"/>
              <w:rPr>
                <w:rFonts w:eastAsiaTheme="minorHAnsi"/>
                <w:lang w:val="en-US"/>
              </w:rPr>
            </w:pPr>
            <w:r>
              <w:rPr>
                <w:rFonts w:eastAsiaTheme="minorHAnsi"/>
                <w:lang w:val="en-US"/>
              </w:rPr>
              <w:t>Commands or data entered by the user</w:t>
            </w:r>
          </w:p>
          <w:p w14:paraId="2B9FDBC9" w14:textId="77777777" w:rsidR="008C36BE" w:rsidRDefault="0077118C">
            <w:pPr>
              <w:pStyle w:val="TableBody"/>
              <w:rPr>
                <w:rFonts w:eastAsiaTheme="minorHAnsi"/>
                <w:lang w:val="en-US"/>
              </w:rPr>
            </w:pPr>
            <w:r>
              <w:rPr>
                <w:rFonts w:eastAsiaTheme="minorHAnsi"/>
                <w:lang w:val="en-US"/>
              </w:rPr>
              <w:t>Code text and examples</w:t>
            </w:r>
          </w:p>
        </w:tc>
      </w:tr>
      <w:tr w:rsidR="008C36BE" w14:paraId="03BB1C33" w14:textId="77777777" w:rsidTr="008C36BE">
        <w:tc>
          <w:tcPr>
            <w:tcW w:w="2154" w:type="dxa"/>
          </w:tcPr>
          <w:p w14:paraId="26817742" w14:textId="77777777" w:rsidR="008C36BE" w:rsidRDefault="0077118C">
            <w:pPr>
              <w:pStyle w:val="TableBody"/>
              <w:rPr>
                <w:rStyle w:val="Hyperlink"/>
                <w:rFonts w:eastAsiaTheme="minorHAnsi"/>
                <w:lang w:val="en-US"/>
              </w:rPr>
            </w:pPr>
            <w:r>
              <w:rPr>
                <w:rStyle w:val="Hyperlink"/>
                <w:rFonts w:eastAsiaTheme="minorHAnsi"/>
                <w:lang w:val="en-US"/>
              </w:rPr>
              <w:t>Hyperlink</w:t>
            </w:r>
          </w:p>
        </w:tc>
        <w:tc>
          <w:tcPr>
            <w:tcW w:w="7206" w:type="dxa"/>
          </w:tcPr>
          <w:p w14:paraId="4B8152D7" w14:textId="77777777" w:rsidR="008C36BE" w:rsidRDefault="0077118C">
            <w:pPr>
              <w:pStyle w:val="TableBody"/>
              <w:rPr>
                <w:rFonts w:eastAsiaTheme="minorHAnsi"/>
                <w:lang w:val="en-US"/>
              </w:rPr>
            </w:pPr>
            <w:r>
              <w:rPr>
                <w:rFonts w:eastAsiaTheme="minorHAnsi"/>
                <w:lang w:val="en-US"/>
              </w:rPr>
              <w:t>Links to Internet sites</w:t>
            </w:r>
          </w:p>
          <w:p w14:paraId="55110CD0" w14:textId="77777777" w:rsidR="008C36BE" w:rsidRDefault="0077118C">
            <w:pPr>
              <w:pStyle w:val="TableBody"/>
              <w:rPr>
                <w:rFonts w:eastAsiaTheme="minorHAnsi"/>
                <w:lang w:val="en-US"/>
              </w:rPr>
            </w:pPr>
            <w:r>
              <w:rPr>
                <w:rFonts w:eastAsiaTheme="minorHAnsi"/>
                <w:lang w:val="en-US"/>
              </w:rPr>
              <w:t>Internal cross-references</w:t>
            </w:r>
          </w:p>
        </w:tc>
      </w:tr>
      <w:tr w:rsidR="008C36BE" w14:paraId="273487DA" w14:textId="77777777" w:rsidTr="008C36BE">
        <w:tc>
          <w:tcPr>
            <w:tcW w:w="2154" w:type="dxa"/>
          </w:tcPr>
          <w:p w14:paraId="3EFD5D0C" w14:textId="77777777" w:rsidR="008C36BE" w:rsidRDefault="0077118C">
            <w:pPr>
              <w:pStyle w:val="TableBody"/>
              <w:rPr>
                <w:rStyle w:val="Italic"/>
                <w:rFonts w:eastAsiaTheme="minorHAnsi"/>
                <w:lang w:val="en-US"/>
              </w:rPr>
            </w:pPr>
            <w:r>
              <w:rPr>
                <w:rStyle w:val="Italic"/>
                <w:rFonts w:eastAsiaTheme="minorHAnsi"/>
                <w:lang w:val="en-US"/>
              </w:rPr>
              <w:t>Italic</w:t>
            </w:r>
          </w:p>
        </w:tc>
        <w:tc>
          <w:tcPr>
            <w:tcW w:w="7206" w:type="dxa"/>
          </w:tcPr>
          <w:p w14:paraId="0B7E6DE8" w14:textId="77777777" w:rsidR="008C36BE" w:rsidRDefault="0077118C">
            <w:pPr>
              <w:pStyle w:val="TableBody"/>
              <w:rPr>
                <w:rFonts w:eastAsiaTheme="minorHAnsi"/>
                <w:lang w:val="en-US"/>
              </w:rPr>
            </w:pPr>
            <w:r>
              <w:rPr>
                <w:rFonts w:eastAsiaTheme="minorHAnsi"/>
                <w:lang w:val="en-US"/>
              </w:rPr>
              <w:t>The first reference to a keyword</w:t>
            </w:r>
          </w:p>
          <w:p w14:paraId="50A5FB43" w14:textId="77777777" w:rsidR="008C36BE" w:rsidRDefault="0077118C">
            <w:pPr>
              <w:pStyle w:val="TableBody"/>
              <w:rPr>
                <w:rFonts w:eastAsiaTheme="minorHAnsi"/>
                <w:lang w:val="en-US"/>
              </w:rPr>
            </w:pPr>
            <w:r>
              <w:rPr>
                <w:rFonts w:eastAsiaTheme="minorHAnsi"/>
                <w:lang w:val="en-US"/>
              </w:rPr>
              <w:t xml:space="preserve">The title of a publication, for example, </w:t>
            </w:r>
            <w:r>
              <w:rPr>
                <w:rStyle w:val="Italic"/>
                <w:lang w:val="en-US"/>
              </w:rPr>
              <w:t>Product Overview</w:t>
            </w:r>
          </w:p>
          <w:p w14:paraId="5E1DF278" w14:textId="77777777" w:rsidR="008C36BE" w:rsidRDefault="0077118C">
            <w:pPr>
              <w:pStyle w:val="TableBody"/>
              <w:rPr>
                <w:rFonts w:eastAsiaTheme="minorHAnsi"/>
                <w:lang w:val="en-US"/>
              </w:rPr>
            </w:pPr>
            <w:r>
              <w:rPr>
                <w:rFonts w:eastAsiaTheme="minorHAnsi"/>
                <w:lang w:val="en-US"/>
              </w:rPr>
              <w:t xml:space="preserve">A file or folder name, for example, </w:t>
            </w:r>
            <w:r>
              <w:rPr>
                <w:rStyle w:val="Italic"/>
                <w:lang w:val="en-US"/>
              </w:rPr>
              <w:t>C:\Program Files\NCR</w:t>
            </w:r>
          </w:p>
        </w:tc>
      </w:tr>
    </w:tbl>
    <w:p w14:paraId="6D772760" w14:textId="6B8235DA" w:rsidR="008C36BE" w:rsidRDefault="0077118C">
      <w:pPr>
        <w:pStyle w:val="Heading3"/>
        <w:ind w:left="720" w:hanging="720"/>
        <w:rPr>
          <w:lang w:val="en-US"/>
        </w:rPr>
      </w:pPr>
      <w:bookmarkStart w:id="25" w:name="_Toc63255127"/>
      <w:bookmarkStart w:id="26" w:name="_Toc84404817"/>
      <w:bookmarkStart w:id="27" w:name="_Toc110235420"/>
      <w:bookmarkStart w:id="28" w:name="_Toc25160844"/>
      <w:r>
        <w:rPr>
          <w:lang w:val="en-US"/>
        </w:rPr>
        <w:t xml:space="preserve">Admonition </w:t>
      </w:r>
      <w:r w:rsidR="000C06EB">
        <w:rPr>
          <w:lang w:val="en-US"/>
        </w:rPr>
        <w:t>c</w:t>
      </w:r>
      <w:r>
        <w:rPr>
          <w:lang w:val="en-US"/>
        </w:rPr>
        <w:t>onventions</w:t>
      </w:r>
      <w:bookmarkEnd w:id="25"/>
      <w:bookmarkEnd w:id="26"/>
      <w:bookmarkEnd w:id="27"/>
      <w:r>
        <w:rPr>
          <w:color w:val="2B579A"/>
          <w:shd w:val="clear" w:color="auto" w:fill="E6E6E6"/>
          <w:lang w:val="en-US"/>
        </w:rPr>
        <w:fldChar w:fldCharType="begin"/>
      </w:r>
      <w:r>
        <w:rPr>
          <w:lang w:val="en-US"/>
        </w:rPr>
        <w:instrText xml:space="preserve"> XE "Admonition Conventions" </w:instrText>
      </w:r>
      <w:r>
        <w:rPr>
          <w:color w:val="2B579A"/>
          <w:shd w:val="clear" w:color="auto" w:fill="E6E6E6"/>
          <w:lang w:val="en-US"/>
        </w:rPr>
        <w:fldChar w:fldCharType="end"/>
      </w:r>
      <w:r>
        <w:rPr>
          <w:color w:val="2B579A"/>
          <w:shd w:val="clear" w:color="auto" w:fill="E6E6E6"/>
          <w:lang w:val="en-US"/>
        </w:rPr>
        <w:fldChar w:fldCharType="begin"/>
      </w:r>
      <w:r>
        <w:rPr>
          <w:lang w:val="en-US"/>
        </w:rPr>
        <w:instrText xml:space="preserve"> XE "Conventions: Admonitions" </w:instrText>
      </w:r>
      <w:r>
        <w:rPr>
          <w:color w:val="2B579A"/>
          <w:shd w:val="clear" w:color="auto" w:fill="E6E6E6"/>
          <w:lang w:val="en-US"/>
        </w:rPr>
        <w:fldChar w:fldCharType="end"/>
      </w:r>
    </w:p>
    <w:p w14:paraId="64C9B029" w14:textId="31A794F1" w:rsidR="008C36BE" w:rsidRDefault="0077118C">
      <w:pPr>
        <w:pStyle w:val="BodyText"/>
        <w:rPr>
          <w:lang w:val="en-US"/>
        </w:rPr>
      </w:pPr>
      <w:r>
        <w:rPr>
          <w:lang w:val="en-US"/>
        </w:rPr>
        <w:t xml:space="preserve">Notes and cautions alert you to </w:t>
      </w:r>
      <w:del w:id="29" w:author="Changes since 5.0" w:date="2022-08-01T08:50:00Z">
        <w:r>
          <w:rPr>
            <w:lang w:val="en-US"/>
          </w:rPr>
          <w:delText xml:space="preserve">important or </w:delText>
        </w:r>
      </w:del>
      <w:r>
        <w:rPr>
          <w:lang w:val="en-US"/>
        </w:rPr>
        <w:t xml:space="preserve">critical information. Each is displayed </w:t>
      </w:r>
      <w:ins w:id="30" w:author="Changes since 5.0" w:date="2022-08-01T08:50:00Z">
        <w:r w:rsidR="00B96DC1">
          <w:rPr>
            <w:lang w:val="en-US"/>
          </w:rPr>
          <w:t>differentl</w:t>
        </w:r>
        <w:r>
          <w:rPr>
            <w:lang w:val="en-US"/>
          </w:rPr>
          <w:t>y</w:t>
        </w:r>
      </w:ins>
      <w:del w:id="31" w:author="Changes since 5.0" w:date="2022-08-01T08:50:00Z">
        <w:r>
          <w:rPr>
            <w:lang w:val="en-US"/>
          </w:rPr>
          <w:delText>in a different way</w:delText>
        </w:r>
      </w:del>
      <w:r>
        <w:rPr>
          <w:lang w:val="en-US"/>
        </w:rPr>
        <w:t>:</w:t>
      </w:r>
    </w:p>
    <w:p w14:paraId="40D2CB05" w14:textId="77777777" w:rsidR="008C36BE" w:rsidRDefault="0077118C">
      <w:pPr>
        <w:pStyle w:val="Note"/>
        <w:rPr>
          <w:lang w:val="en-US"/>
        </w:rPr>
      </w:pPr>
      <w:r>
        <w:rPr>
          <w:rStyle w:val="Bold"/>
          <w:lang w:val="en-US"/>
        </w:rPr>
        <w:t>Note:</w:t>
      </w:r>
      <w:r>
        <w:rPr>
          <w:lang w:val="en-US"/>
        </w:rPr>
        <w:tab/>
        <w:t>Notes contain information that has special importance, to which the reader should pay close attention</w:t>
      </w:r>
      <w:del w:id="32" w:author="Changes since 5.0" w:date="2022-08-01T08:50:00Z">
        <w:r>
          <w:rPr>
            <w:lang w:val="en-US"/>
          </w:rPr>
          <w:delText>,</w:delText>
        </w:r>
      </w:del>
      <w:r>
        <w:rPr>
          <w:lang w:val="en-US"/>
        </w:rPr>
        <w:t xml:space="preserve"> or tips with useful advice for the user on tasks or procedures.</w:t>
      </w:r>
    </w:p>
    <w:p w14:paraId="59ED2AA3" w14:textId="77777777" w:rsidR="008C36BE" w:rsidRDefault="0077118C">
      <w:pPr>
        <w:pStyle w:val="Caution"/>
        <w:rPr>
          <w:lang w:val="en-US"/>
        </w:rPr>
      </w:pPr>
      <w:r>
        <w:rPr>
          <w:rStyle w:val="Bold"/>
          <w:lang w:val="en-US"/>
        </w:rPr>
        <w:t>Caution:</w:t>
      </w:r>
      <w:r>
        <w:rPr>
          <w:lang w:val="en-US"/>
        </w:rPr>
        <w:tab/>
        <w:t>Cautions alert you to procedures or conditions that could damage equipment or data.</w:t>
      </w:r>
    </w:p>
    <w:p w14:paraId="6A051995" w14:textId="37B848A2" w:rsidR="008C36BE" w:rsidRDefault="0077118C">
      <w:pPr>
        <w:pStyle w:val="TableCaption"/>
        <w:rPr>
          <w:lang w:val="en-US"/>
        </w:rPr>
      </w:pPr>
      <w:bookmarkStart w:id="33" w:name="_Toc84404868"/>
      <w:bookmarkStart w:id="34" w:name="_Toc110235448"/>
      <w:r>
        <w:rPr>
          <w:lang w:val="en-US"/>
        </w:rPr>
        <w:t xml:space="preserve">Admonition </w:t>
      </w:r>
      <w:r w:rsidR="000C06EB">
        <w:rPr>
          <w:lang w:val="en-US"/>
        </w:rPr>
        <w:t>c</w:t>
      </w:r>
      <w:r>
        <w:rPr>
          <w:lang w:val="en-US"/>
        </w:rPr>
        <w:t>onventions</w:t>
      </w:r>
      <w:bookmarkEnd w:id="33"/>
      <w:bookmarkEnd w:id="34"/>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32"/>
        <w:gridCol w:w="4722"/>
        <w:gridCol w:w="16"/>
      </w:tblGrid>
      <w:tr w:rsidR="008C36BE" w14:paraId="77B90DD9" w14:textId="77777777">
        <w:trPr>
          <w:cantSplit/>
          <w:tblHeader/>
        </w:trPr>
        <w:tc>
          <w:tcPr>
            <w:tcW w:w="9356" w:type="dxa"/>
            <w:gridSpan w:val="3"/>
            <w:shd w:val="clear" w:color="auto" w:fill="54B948"/>
          </w:tcPr>
          <w:p w14:paraId="4DD5F2B2" w14:textId="1A9361F2" w:rsidR="008C36BE" w:rsidRDefault="0077118C">
            <w:pPr>
              <w:suppressAutoHyphens/>
              <w:spacing w:before="60" w:after="60" w:line="240" w:lineRule="auto"/>
              <w:rPr>
                <w:rFonts w:ascii="Open Sans" w:eastAsia="Times New Roman" w:hAnsi="Open Sans" w:cs="Open Sans"/>
                <w:b/>
                <w:color w:val="FFFFFF"/>
                <w:sz w:val="20"/>
              </w:rPr>
            </w:pPr>
            <w:r>
              <w:rPr>
                <w:rFonts w:ascii="Open Sans" w:eastAsia="Times New Roman" w:hAnsi="Open Sans" w:cs="Open Sans"/>
                <w:b/>
                <w:color w:val="FFFFFF"/>
                <w:sz w:val="20"/>
              </w:rPr>
              <w:t xml:space="preserve">Notes and </w:t>
            </w:r>
            <w:r w:rsidR="000C06EB">
              <w:rPr>
                <w:rFonts w:ascii="Open Sans" w:eastAsia="Times New Roman" w:hAnsi="Open Sans" w:cs="Open Sans"/>
                <w:b/>
                <w:color w:val="FFFFFF"/>
                <w:sz w:val="20"/>
              </w:rPr>
              <w:t>c</w:t>
            </w:r>
            <w:r>
              <w:rPr>
                <w:rFonts w:ascii="Open Sans" w:eastAsia="Times New Roman" w:hAnsi="Open Sans" w:cs="Open Sans"/>
                <w:b/>
                <w:color w:val="FFFFFF"/>
                <w:sz w:val="20"/>
              </w:rPr>
              <w:t xml:space="preserve">autions in </w:t>
            </w:r>
            <w:r w:rsidR="000C06EB">
              <w:rPr>
                <w:rFonts w:ascii="Open Sans" w:eastAsia="Times New Roman" w:hAnsi="Open Sans" w:cs="Open Sans"/>
                <w:b/>
                <w:color w:val="FFFFFF"/>
                <w:sz w:val="20"/>
              </w:rPr>
              <w:t>t</w:t>
            </w:r>
            <w:r>
              <w:rPr>
                <w:rFonts w:ascii="Open Sans" w:eastAsia="Times New Roman" w:hAnsi="Open Sans" w:cs="Open Sans"/>
                <w:b/>
                <w:color w:val="FFFFFF"/>
                <w:sz w:val="20"/>
              </w:rPr>
              <w:t>ables</w:t>
            </w:r>
          </w:p>
        </w:tc>
      </w:tr>
      <w:tr w:rsidR="008C36BE" w14:paraId="073CCBC0" w14:textId="77777777">
        <w:trPr>
          <w:gridAfter w:val="1"/>
          <w:wAfter w:w="16" w:type="dxa"/>
          <w:cantSplit/>
        </w:trPr>
        <w:tc>
          <w:tcPr>
            <w:tcW w:w="4520" w:type="dxa"/>
            <w:shd w:val="clear" w:color="auto" w:fill="auto"/>
          </w:tcPr>
          <w:p w14:paraId="746D7F7A" w14:textId="77777777" w:rsidR="008C36BE" w:rsidRDefault="0077118C">
            <w:pPr>
              <w:shd w:val="clear" w:color="auto" w:fill="E2EFD9"/>
              <w:tabs>
                <w:tab w:val="left" w:pos="720"/>
              </w:tabs>
              <w:suppressAutoHyphens/>
              <w:spacing w:before="60" w:after="60" w:line="240" w:lineRule="auto"/>
              <w:ind w:left="284" w:hanging="284"/>
              <w:rPr>
                <w:rFonts w:ascii="Open Sans" w:eastAsia="Times New Roman" w:hAnsi="Open Sans"/>
                <w:sz w:val="20"/>
                <w:szCs w:val="20"/>
              </w:rPr>
            </w:pPr>
            <w:r>
              <w:rPr>
                <w:rFonts w:ascii="Open Sans" w:eastAsia="Times New Roman" w:hAnsi="Open Sans"/>
                <w:b/>
                <w:sz w:val="20"/>
                <w:szCs w:val="20"/>
              </w:rPr>
              <w:t>Note:</w:t>
            </w:r>
            <w:r>
              <w:rPr>
                <w:rFonts w:ascii="Open Sans" w:eastAsia="Times New Roman" w:hAnsi="Open Sans"/>
                <w:sz w:val="20"/>
                <w:szCs w:val="20"/>
              </w:rPr>
              <w:tab/>
              <w:t>Notes contain information that has special importance.</w:t>
            </w:r>
          </w:p>
        </w:tc>
        <w:tc>
          <w:tcPr>
            <w:tcW w:w="4820" w:type="dxa"/>
            <w:shd w:val="clear" w:color="auto" w:fill="auto"/>
          </w:tcPr>
          <w:p w14:paraId="430713A2" w14:textId="77777777" w:rsidR="008C36BE" w:rsidRDefault="0077118C">
            <w:pPr>
              <w:shd w:val="clear" w:color="auto" w:fill="FFF2CC"/>
              <w:tabs>
                <w:tab w:val="left" w:pos="1077"/>
              </w:tabs>
              <w:suppressAutoHyphens/>
              <w:spacing w:before="60" w:after="60" w:line="240" w:lineRule="auto"/>
              <w:ind w:left="284" w:hanging="284"/>
              <w:rPr>
                <w:rFonts w:ascii="Open Sans" w:eastAsia="Times New Roman" w:hAnsi="Open Sans"/>
                <w:sz w:val="20"/>
                <w:szCs w:val="20"/>
              </w:rPr>
            </w:pPr>
            <w:r>
              <w:rPr>
                <w:rFonts w:ascii="Open Sans" w:eastAsia="Times New Roman" w:hAnsi="Open Sans"/>
                <w:b/>
                <w:sz w:val="20"/>
                <w:szCs w:val="20"/>
              </w:rPr>
              <w:t>Caution:</w:t>
            </w:r>
            <w:r>
              <w:rPr>
                <w:rFonts w:ascii="Open Sans" w:eastAsia="Times New Roman" w:hAnsi="Open Sans"/>
                <w:sz w:val="20"/>
                <w:szCs w:val="20"/>
              </w:rPr>
              <w:tab/>
              <w:t>Cautions alert you to procedures or conditions that could damage equipment or data.</w:t>
            </w:r>
          </w:p>
        </w:tc>
      </w:tr>
    </w:tbl>
    <w:p w14:paraId="7EF365A4" w14:textId="77777777" w:rsidR="00BF259B" w:rsidRDefault="00BF259B">
      <w:pPr>
        <w:spacing w:after="0" w:line="240" w:lineRule="auto"/>
        <w:rPr>
          <w:rFonts w:ascii="Open Sans" w:eastAsia="Times New Roman" w:hAnsi="Open Sans"/>
          <w:b/>
          <w:color w:val="54B948"/>
          <w:sz w:val="36"/>
          <w:szCs w:val="36"/>
          <w:highlight w:val="lightGray"/>
          <w:lang w:val="en-GB"/>
        </w:rPr>
      </w:pPr>
      <w:bookmarkStart w:id="35" w:name="_Toc41563546"/>
      <w:bookmarkStart w:id="36" w:name="_Toc110010841"/>
      <w:bookmarkStart w:id="37" w:name="_Toc494293813"/>
      <w:bookmarkEnd w:id="28"/>
      <w:r>
        <w:rPr>
          <w:highlight w:val="lightGray"/>
        </w:rPr>
        <w:br w:type="page"/>
      </w:r>
    </w:p>
    <w:p w14:paraId="2E1161F6" w14:textId="5120E44D" w:rsidR="00BF259B" w:rsidRDefault="006A3FFC">
      <w:pPr>
        <w:pStyle w:val="ChapterTitle"/>
        <w:pPrChange w:id="38" w:author="Changes since 5.0" w:date="2022-08-01T08:50:00Z">
          <w:pPr>
            <w:pStyle w:val="Heading1"/>
            <w:pageBreakBefore w:val="0"/>
            <w:suppressAutoHyphens w:val="0"/>
            <w:spacing w:before="240" w:after="60" w:line="276" w:lineRule="auto"/>
          </w:pPr>
        </w:pPrChange>
      </w:pPr>
      <w:del w:id="39" w:author="Changes since 5.0" w:date="2022-08-01T08:50:00Z">
        <w:r>
          <w:lastRenderedPageBreak/>
          <w:delText xml:space="preserve">1. </w:delText>
        </w:r>
      </w:del>
      <w:bookmarkStart w:id="40" w:name="_Toc110235421"/>
      <w:r w:rsidR="00BF259B">
        <w:t>Introduction</w:t>
      </w:r>
      <w:bookmarkEnd w:id="35"/>
      <w:bookmarkEnd w:id="36"/>
      <w:bookmarkEnd w:id="40"/>
    </w:p>
    <w:p w14:paraId="6BE7F8C6" w14:textId="5A1BF793" w:rsidR="00BF259B" w:rsidRDefault="00BF259B">
      <w:pPr>
        <w:pStyle w:val="BodyText"/>
        <w:rPr>
          <w:rFonts w:cs="Arial"/>
        </w:rPr>
        <w:pPrChange w:id="41" w:author="Changes since 5.0" w:date="2022-08-01T08:50:00Z">
          <w:pPr>
            <w:spacing w:after="0" w:line="240" w:lineRule="auto"/>
          </w:pPr>
        </w:pPrChange>
      </w:pPr>
      <w:r w:rsidRPr="004F728A">
        <w:rPr>
          <w:rFonts w:cs="Arial"/>
        </w:rPr>
        <w:t xml:space="preserve">This document provides instructions </w:t>
      </w:r>
      <w:r>
        <w:rPr>
          <w:rFonts w:cs="Arial"/>
        </w:rPr>
        <w:t xml:space="preserve">to install/upgrade </w:t>
      </w:r>
      <w:ins w:id="42" w:author="Changes since 5.0" w:date="2022-08-01T08:50:00Z">
        <w:r w:rsidR="00EC7C1C">
          <w:t xml:space="preserve">the </w:t>
        </w:r>
      </w:ins>
      <w:r>
        <w:rPr>
          <w:rFonts w:cs="Arial"/>
        </w:rPr>
        <w:t xml:space="preserve">Vision Slim installer. The slim installer exe </w:t>
      </w:r>
      <w:ins w:id="43" w:author="Changes since 5.0" w:date="2022-08-01T08:50:00Z">
        <w:r w:rsidR="00782AE4">
          <w:t xml:space="preserve">is </w:t>
        </w:r>
        <w:r>
          <w:t>compatib</w:t>
        </w:r>
        <w:r w:rsidR="00F67D63">
          <w:t>le</w:t>
        </w:r>
      </w:ins>
      <w:del w:id="44" w:author="Changes since 5.0" w:date="2022-08-01T08:50:00Z">
        <w:r>
          <w:rPr>
            <w:rFonts w:cs="Arial"/>
          </w:rPr>
          <w:delText>compatibility</w:delText>
        </w:r>
      </w:del>
      <w:r>
        <w:rPr>
          <w:rFonts w:cs="Arial"/>
        </w:rPr>
        <w:t xml:space="preserve"> with </w:t>
      </w:r>
      <w:ins w:id="45" w:author="Changes since 5.0" w:date="2022-08-01T08:50:00Z">
        <w:r w:rsidR="00F67D63">
          <w:t>below</w:t>
        </w:r>
        <w:r>
          <w:t xml:space="preserve"> </w:t>
        </w:r>
      </w:ins>
      <w:r>
        <w:rPr>
          <w:rFonts w:cs="Arial"/>
        </w:rPr>
        <w:t xml:space="preserve">Vision </w:t>
      </w:r>
      <w:ins w:id="46" w:author="Changes since 5.0" w:date="2022-08-01T08:50:00Z">
        <w:r>
          <w:t>version</w:t>
        </w:r>
        <w:r w:rsidR="00F67D63">
          <w:t>s</w:t>
        </w:r>
      </w:ins>
      <w:del w:id="47" w:author="Changes since 5.0" w:date="2022-08-01T08:50:00Z">
        <w:r>
          <w:rPr>
            <w:rFonts w:cs="Arial"/>
          </w:rPr>
          <w:delText>version is as below:</w:delText>
        </w:r>
      </w:del>
    </w:p>
    <w:p w14:paraId="3D3FBF0A" w14:textId="77777777" w:rsidR="00BF259B" w:rsidRDefault="00BF259B" w:rsidP="005B17A0">
      <w:pPr>
        <w:spacing w:after="0" w:line="240" w:lineRule="auto"/>
        <w:rPr>
          <w:rFonts w:eastAsia="Times New Roman" w:cs="Arial"/>
          <w:szCs w:val="20"/>
        </w:rPr>
      </w:pPr>
    </w:p>
    <w:tbl>
      <w:tblPr>
        <w:tblStyle w:val="TableGrid"/>
        <w:tblW w:w="0" w:type="auto"/>
        <w:tblLook w:val="04A0" w:firstRow="1" w:lastRow="0" w:firstColumn="1" w:lastColumn="0" w:noHBand="0" w:noVBand="1"/>
      </w:tblPr>
      <w:tblGrid>
        <w:gridCol w:w="4390"/>
        <w:gridCol w:w="5500"/>
      </w:tblGrid>
      <w:tr w:rsidR="00BF259B" w14:paraId="27ADBC5E" w14:textId="77777777" w:rsidTr="005B17A0">
        <w:tc>
          <w:tcPr>
            <w:tcW w:w="4390" w:type="dxa"/>
          </w:tcPr>
          <w:p w14:paraId="5190A6E4" w14:textId="77777777" w:rsidR="00BF259B" w:rsidRDefault="00BF259B">
            <w:pPr>
              <w:pStyle w:val="TableHeading"/>
              <w:rPr>
                <w:rFonts w:cs="Arial"/>
                <w:szCs w:val="20"/>
              </w:rPr>
              <w:pPrChange w:id="48" w:author="Unknown" w:date="2022-08-01T08:50:00Z">
                <w:pPr>
                  <w:spacing w:after="0" w:line="240" w:lineRule="auto"/>
                </w:pPr>
              </w:pPrChange>
            </w:pPr>
            <w:r>
              <w:rPr>
                <w:rFonts w:cs="Arial"/>
                <w:szCs w:val="20"/>
              </w:rPr>
              <w:t>Slim Installer exe version</w:t>
            </w:r>
          </w:p>
        </w:tc>
        <w:tc>
          <w:tcPr>
            <w:tcW w:w="5500" w:type="dxa"/>
          </w:tcPr>
          <w:p w14:paraId="355F64E0" w14:textId="77777777" w:rsidR="00BF259B" w:rsidRDefault="00BF259B">
            <w:pPr>
              <w:pStyle w:val="TableHeading"/>
              <w:rPr>
                <w:rFonts w:cs="Arial"/>
                <w:szCs w:val="20"/>
              </w:rPr>
              <w:pPrChange w:id="49" w:author="Unknown" w:date="2022-08-01T08:50:00Z">
                <w:pPr>
                  <w:spacing w:after="0" w:line="240" w:lineRule="auto"/>
                </w:pPr>
              </w:pPrChange>
            </w:pPr>
            <w:r>
              <w:rPr>
                <w:rFonts w:cs="Arial"/>
                <w:szCs w:val="20"/>
              </w:rPr>
              <w:t>Vision version</w:t>
            </w:r>
          </w:p>
        </w:tc>
      </w:tr>
      <w:tr w:rsidR="00BF259B" w14:paraId="1B9C9395" w14:textId="77777777" w:rsidTr="005B17A0">
        <w:tc>
          <w:tcPr>
            <w:tcW w:w="4390" w:type="dxa"/>
          </w:tcPr>
          <w:p w14:paraId="4F203791" w14:textId="77777777" w:rsidR="00BF259B" w:rsidRPr="001965F3" w:rsidRDefault="00BF259B" w:rsidP="005B17A0">
            <w:pPr>
              <w:spacing w:after="0" w:line="240" w:lineRule="auto"/>
              <w:rPr>
                <w:del w:id="50" w:author="Changes since 5.0" w:date="2022-08-01T08:50:00Z"/>
                <w:rFonts w:eastAsia="Times New Roman" w:cs="Arial"/>
                <w:szCs w:val="20"/>
              </w:rPr>
            </w:pPr>
            <w:r w:rsidRPr="001965F3">
              <w:rPr>
                <w:rFonts w:eastAsia="Times New Roman" w:cs="Arial"/>
                <w:szCs w:val="20"/>
              </w:rPr>
              <w:t xml:space="preserve">Vision4x_Installer_v1.0.9.exe </w:t>
            </w:r>
          </w:p>
          <w:p w14:paraId="22009237" w14:textId="77777777" w:rsidR="00BF259B" w:rsidRDefault="00BF259B">
            <w:pPr>
              <w:pStyle w:val="TableBody"/>
              <w:rPr>
                <w:rFonts w:cs="Arial"/>
              </w:rPr>
              <w:pPrChange w:id="51" w:author="Unknown" w:date="2022-08-01T08:50:00Z">
                <w:pPr>
                  <w:spacing w:after="0" w:line="240" w:lineRule="auto"/>
                </w:pPr>
              </w:pPrChange>
            </w:pPr>
          </w:p>
        </w:tc>
        <w:tc>
          <w:tcPr>
            <w:tcW w:w="5500" w:type="dxa"/>
          </w:tcPr>
          <w:p w14:paraId="0AF607F9" w14:textId="77777777" w:rsidR="00BF259B" w:rsidRDefault="00BF259B">
            <w:pPr>
              <w:pStyle w:val="TableBody"/>
              <w:rPr>
                <w:rFonts w:cs="Arial"/>
              </w:rPr>
              <w:pPrChange w:id="52" w:author="Unknown" w:date="2022-08-01T08:50:00Z">
                <w:pPr>
                  <w:spacing w:after="0" w:line="240" w:lineRule="auto"/>
                </w:pPr>
              </w:pPrChange>
            </w:pPr>
            <w:r w:rsidRPr="001965F3">
              <w:rPr>
                <w:rFonts w:cs="Arial"/>
              </w:rPr>
              <w:t>Vision 04.10.00.30</w:t>
            </w:r>
          </w:p>
        </w:tc>
      </w:tr>
      <w:tr w:rsidR="00BF259B" w14:paraId="00FB51B3" w14:textId="77777777" w:rsidTr="005B17A0">
        <w:tc>
          <w:tcPr>
            <w:tcW w:w="4390" w:type="dxa"/>
          </w:tcPr>
          <w:p w14:paraId="60D6707A" w14:textId="77777777" w:rsidR="00BF259B" w:rsidRPr="001965F3" w:rsidRDefault="00BF259B" w:rsidP="005B17A0">
            <w:pPr>
              <w:spacing w:after="0" w:line="240" w:lineRule="auto"/>
              <w:rPr>
                <w:del w:id="53" w:author="Changes since 5.0" w:date="2022-08-01T08:50:00Z"/>
                <w:rFonts w:eastAsia="Times New Roman" w:cs="Arial"/>
                <w:szCs w:val="20"/>
              </w:rPr>
            </w:pPr>
            <w:r w:rsidRPr="001965F3">
              <w:rPr>
                <w:rFonts w:eastAsia="Times New Roman" w:cs="Arial"/>
                <w:szCs w:val="20"/>
              </w:rPr>
              <w:t xml:space="preserve">Vision4x_Installer_v1.1.0.exe </w:t>
            </w:r>
          </w:p>
          <w:p w14:paraId="1DA5DEC0" w14:textId="77777777" w:rsidR="00BF259B" w:rsidRDefault="00BF259B">
            <w:pPr>
              <w:pStyle w:val="TableBody"/>
              <w:rPr>
                <w:rFonts w:cs="Arial"/>
              </w:rPr>
              <w:pPrChange w:id="54" w:author="Unknown" w:date="2022-08-01T08:50:00Z">
                <w:pPr>
                  <w:spacing w:after="0" w:line="240" w:lineRule="auto"/>
                </w:pPr>
              </w:pPrChange>
            </w:pPr>
          </w:p>
        </w:tc>
        <w:tc>
          <w:tcPr>
            <w:tcW w:w="5500" w:type="dxa"/>
          </w:tcPr>
          <w:p w14:paraId="7F5F2AD6" w14:textId="77777777" w:rsidR="00BF259B" w:rsidRDefault="00BF259B">
            <w:pPr>
              <w:pStyle w:val="TableBody"/>
              <w:rPr>
                <w:rFonts w:cs="Arial"/>
              </w:rPr>
              <w:pPrChange w:id="55" w:author="Unknown" w:date="2022-08-01T08:50:00Z">
                <w:pPr>
                  <w:spacing w:after="0" w:line="240" w:lineRule="auto"/>
                </w:pPr>
              </w:pPrChange>
            </w:pPr>
            <w:r w:rsidRPr="001965F3">
              <w:rPr>
                <w:rFonts w:cs="Arial"/>
              </w:rPr>
              <w:t>Vision 04.13.01.01</w:t>
            </w:r>
          </w:p>
        </w:tc>
      </w:tr>
      <w:tr w:rsidR="00BF259B" w14:paraId="71B5149D" w14:textId="77777777" w:rsidTr="005B17A0">
        <w:tc>
          <w:tcPr>
            <w:tcW w:w="4390" w:type="dxa"/>
          </w:tcPr>
          <w:p w14:paraId="447A008A" w14:textId="77777777" w:rsidR="00BF259B" w:rsidRPr="001965F3" w:rsidRDefault="00BF259B" w:rsidP="005B17A0">
            <w:pPr>
              <w:spacing w:after="0" w:line="240" w:lineRule="auto"/>
              <w:rPr>
                <w:del w:id="56" w:author="Changes since 5.0" w:date="2022-08-01T08:50:00Z"/>
                <w:rFonts w:eastAsia="Times New Roman" w:cs="Arial"/>
                <w:szCs w:val="20"/>
              </w:rPr>
            </w:pPr>
            <w:r w:rsidRPr="001965F3">
              <w:rPr>
                <w:rFonts w:eastAsia="Times New Roman" w:cs="Arial"/>
                <w:szCs w:val="20"/>
              </w:rPr>
              <w:t>Vision4x_Installer_v1.2.0.exe</w:t>
            </w:r>
          </w:p>
          <w:p w14:paraId="17739709" w14:textId="77777777" w:rsidR="00BF259B" w:rsidRDefault="00BF259B">
            <w:pPr>
              <w:pStyle w:val="TableBody"/>
              <w:rPr>
                <w:rFonts w:cs="Arial"/>
              </w:rPr>
              <w:pPrChange w:id="57" w:author="Unknown" w:date="2022-08-01T08:50:00Z">
                <w:pPr>
                  <w:spacing w:after="0" w:line="240" w:lineRule="auto"/>
                </w:pPr>
              </w:pPrChange>
            </w:pPr>
          </w:p>
        </w:tc>
        <w:tc>
          <w:tcPr>
            <w:tcW w:w="5500" w:type="dxa"/>
          </w:tcPr>
          <w:p w14:paraId="4875FE99" w14:textId="77777777" w:rsidR="00BF259B" w:rsidRDefault="00BF259B">
            <w:pPr>
              <w:pStyle w:val="TableBody"/>
              <w:rPr>
                <w:rFonts w:cs="Arial"/>
              </w:rPr>
              <w:pPrChange w:id="58" w:author="Unknown" w:date="2022-08-01T08:50:00Z">
                <w:pPr>
                  <w:spacing w:after="0" w:line="240" w:lineRule="auto"/>
                </w:pPr>
              </w:pPrChange>
            </w:pPr>
            <w:r w:rsidRPr="001965F3">
              <w:rPr>
                <w:rFonts w:cs="Arial"/>
              </w:rPr>
              <w:t>Vision 04.14.00.20</w:t>
            </w:r>
          </w:p>
        </w:tc>
      </w:tr>
      <w:tr w:rsidR="00BF259B" w14:paraId="29E84F14" w14:textId="77777777" w:rsidTr="005B17A0">
        <w:tc>
          <w:tcPr>
            <w:tcW w:w="4390" w:type="dxa"/>
          </w:tcPr>
          <w:p w14:paraId="4AE4AD7E" w14:textId="77777777" w:rsidR="00BF259B" w:rsidRPr="001965F3" w:rsidRDefault="00BF259B" w:rsidP="005B17A0">
            <w:pPr>
              <w:spacing w:after="0" w:line="240" w:lineRule="auto"/>
              <w:rPr>
                <w:del w:id="59" w:author="Changes since 5.0" w:date="2022-08-01T08:50:00Z"/>
                <w:rFonts w:eastAsia="Times New Roman" w:cs="Arial"/>
                <w:szCs w:val="20"/>
              </w:rPr>
            </w:pPr>
            <w:r w:rsidRPr="001965F3">
              <w:rPr>
                <w:rFonts w:eastAsia="Times New Roman" w:cs="Arial"/>
                <w:szCs w:val="20"/>
              </w:rPr>
              <w:t>Vision4x_Installer_v1.3.0.exe</w:t>
            </w:r>
            <w:del w:id="60" w:author="Changes since 5.0" w:date="2022-08-01T08:50:00Z">
              <w:r w:rsidRPr="001965F3">
                <w:rPr>
                  <w:rFonts w:eastAsia="Times New Roman" w:cs="Arial"/>
                  <w:szCs w:val="20"/>
                </w:rPr>
                <w:delText xml:space="preserve"> </w:delText>
              </w:r>
            </w:del>
          </w:p>
          <w:p w14:paraId="41E08853" w14:textId="77777777" w:rsidR="00BF259B" w:rsidRDefault="00BF259B">
            <w:pPr>
              <w:pStyle w:val="TableBody"/>
              <w:rPr>
                <w:rFonts w:cs="Arial"/>
              </w:rPr>
              <w:pPrChange w:id="61" w:author="Unknown" w:date="2022-08-01T08:50:00Z">
                <w:pPr>
                  <w:spacing w:after="0" w:line="240" w:lineRule="auto"/>
                </w:pPr>
              </w:pPrChange>
            </w:pPr>
          </w:p>
        </w:tc>
        <w:tc>
          <w:tcPr>
            <w:tcW w:w="5500" w:type="dxa"/>
          </w:tcPr>
          <w:p w14:paraId="5DDAB1EA" w14:textId="77777777" w:rsidR="00BF259B" w:rsidRDefault="00BF259B">
            <w:pPr>
              <w:pStyle w:val="TableBody"/>
              <w:rPr>
                <w:rFonts w:cs="Arial"/>
              </w:rPr>
              <w:pPrChange w:id="62" w:author="Unknown" w:date="2022-08-01T08:50:00Z">
                <w:pPr>
                  <w:spacing w:after="0" w:line="240" w:lineRule="auto"/>
                </w:pPr>
              </w:pPrChange>
            </w:pPr>
            <w:r w:rsidRPr="001965F3">
              <w:rPr>
                <w:rFonts w:cs="Arial"/>
              </w:rPr>
              <w:t>Vision 04.15.00.13</w:t>
            </w:r>
          </w:p>
        </w:tc>
      </w:tr>
      <w:tr w:rsidR="00BF259B" w14:paraId="0BC70240" w14:textId="77777777" w:rsidTr="005B17A0">
        <w:tc>
          <w:tcPr>
            <w:tcW w:w="4390" w:type="dxa"/>
          </w:tcPr>
          <w:p w14:paraId="502E696A" w14:textId="77777777" w:rsidR="00BF259B" w:rsidRPr="001965F3" w:rsidRDefault="00BF259B" w:rsidP="005B17A0">
            <w:pPr>
              <w:spacing w:after="0" w:line="240" w:lineRule="auto"/>
              <w:rPr>
                <w:del w:id="63" w:author="Changes since 5.0" w:date="2022-08-01T08:50:00Z"/>
                <w:rFonts w:eastAsia="Times New Roman" w:cs="Arial"/>
                <w:szCs w:val="20"/>
              </w:rPr>
            </w:pPr>
            <w:r w:rsidRPr="001965F3">
              <w:rPr>
                <w:rFonts w:eastAsia="Times New Roman" w:cs="Arial"/>
                <w:szCs w:val="20"/>
              </w:rPr>
              <w:t>Vision4x_Installer_v1.4.0.exe</w:t>
            </w:r>
            <w:del w:id="64" w:author="Changes since 5.0" w:date="2022-08-01T08:50:00Z">
              <w:r w:rsidRPr="001965F3">
                <w:rPr>
                  <w:rFonts w:eastAsia="Times New Roman" w:cs="Arial"/>
                  <w:szCs w:val="20"/>
                </w:rPr>
                <w:delText xml:space="preserve"> </w:delText>
              </w:r>
            </w:del>
          </w:p>
          <w:p w14:paraId="1F8ED55C" w14:textId="77777777" w:rsidR="00BF259B" w:rsidRDefault="00BF259B">
            <w:pPr>
              <w:pStyle w:val="TableBody"/>
              <w:rPr>
                <w:rFonts w:cs="Arial"/>
              </w:rPr>
              <w:pPrChange w:id="65" w:author="Unknown" w:date="2022-08-01T08:50:00Z">
                <w:pPr>
                  <w:spacing w:after="0" w:line="240" w:lineRule="auto"/>
                </w:pPr>
              </w:pPrChange>
            </w:pPr>
          </w:p>
        </w:tc>
        <w:tc>
          <w:tcPr>
            <w:tcW w:w="5500" w:type="dxa"/>
          </w:tcPr>
          <w:p w14:paraId="459BF9B2" w14:textId="77777777" w:rsidR="00BF259B" w:rsidRDefault="00BF259B">
            <w:pPr>
              <w:pStyle w:val="TableBody"/>
              <w:rPr>
                <w:rFonts w:cs="Arial"/>
              </w:rPr>
              <w:pPrChange w:id="66" w:author="Unknown" w:date="2022-08-01T08:50:00Z">
                <w:pPr>
                  <w:spacing w:after="0" w:line="240" w:lineRule="auto"/>
                </w:pPr>
              </w:pPrChange>
            </w:pPr>
            <w:r w:rsidRPr="001965F3">
              <w:rPr>
                <w:rFonts w:cs="Arial"/>
              </w:rPr>
              <w:t>Vision 04.15.01.18</w:t>
            </w:r>
          </w:p>
        </w:tc>
      </w:tr>
      <w:tr w:rsidR="00BF259B" w14:paraId="6A27212B" w14:textId="77777777" w:rsidTr="005B17A0">
        <w:tc>
          <w:tcPr>
            <w:tcW w:w="4390" w:type="dxa"/>
          </w:tcPr>
          <w:p w14:paraId="6CAE09E5" w14:textId="77777777" w:rsidR="00BF259B" w:rsidRPr="001965F3" w:rsidRDefault="00BF259B" w:rsidP="005B17A0">
            <w:pPr>
              <w:spacing w:after="0" w:line="240" w:lineRule="auto"/>
              <w:rPr>
                <w:del w:id="67" w:author="Changes since 5.0" w:date="2022-08-01T08:50:00Z"/>
                <w:rFonts w:eastAsia="Times New Roman" w:cs="Arial"/>
                <w:szCs w:val="20"/>
              </w:rPr>
            </w:pPr>
            <w:r w:rsidRPr="001965F3">
              <w:rPr>
                <w:rFonts w:eastAsia="Times New Roman" w:cs="Arial"/>
                <w:szCs w:val="20"/>
              </w:rPr>
              <w:t>Vision4x_Installer_v1.5.0.exe</w:t>
            </w:r>
            <w:del w:id="68" w:author="Changes since 5.0" w:date="2022-08-01T08:50:00Z">
              <w:r w:rsidRPr="001965F3">
                <w:rPr>
                  <w:rFonts w:eastAsia="Times New Roman" w:cs="Arial"/>
                  <w:szCs w:val="20"/>
                </w:rPr>
                <w:delText xml:space="preserve"> </w:delText>
              </w:r>
            </w:del>
          </w:p>
          <w:p w14:paraId="6BBE7C51" w14:textId="77777777" w:rsidR="00BF259B" w:rsidRDefault="00BF259B">
            <w:pPr>
              <w:pStyle w:val="TableBody"/>
              <w:rPr>
                <w:rFonts w:cs="Arial"/>
              </w:rPr>
              <w:pPrChange w:id="69" w:author="Unknown" w:date="2022-08-01T08:50:00Z">
                <w:pPr>
                  <w:spacing w:after="0" w:line="240" w:lineRule="auto"/>
                </w:pPr>
              </w:pPrChange>
            </w:pPr>
          </w:p>
        </w:tc>
        <w:tc>
          <w:tcPr>
            <w:tcW w:w="5500" w:type="dxa"/>
          </w:tcPr>
          <w:p w14:paraId="05B41F73" w14:textId="77777777" w:rsidR="00BF259B" w:rsidRDefault="00BF259B">
            <w:pPr>
              <w:pStyle w:val="TableBody"/>
              <w:rPr>
                <w:rFonts w:cs="Arial"/>
              </w:rPr>
              <w:pPrChange w:id="70" w:author="Unknown" w:date="2022-08-01T08:50:00Z">
                <w:pPr>
                  <w:spacing w:after="0" w:line="240" w:lineRule="auto"/>
                </w:pPr>
              </w:pPrChange>
            </w:pPr>
            <w:r w:rsidRPr="001965F3">
              <w:rPr>
                <w:rFonts w:cs="Arial"/>
              </w:rPr>
              <w:t>Vision 04.16.00.82</w:t>
            </w:r>
          </w:p>
        </w:tc>
      </w:tr>
      <w:tr w:rsidR="00BF259B" w14:paraId="0FCF90B8" w14:textId="77777777" w:rsidTr="005B17A0">
        <w:tc>
          <w:tcPr>
            <w:tcW w:w="4390" w:type="dxa"/>
          </w:tcPr>
          <w:p w14:paraId="7A3056C5" w14:textId="77777777" w:rsidR="00BF259B" w:rsidRDefault="00BF259B">
            <w:pPr>
              <w:pStyle w:val="TableBody"/>
              <w:rPr>
                <w:rFonts w:cs="Arial"/>
              </w:rPr>
              <w:pPrChange w:id="71" w:author="Unknown" w:date="2022-08-01T08:50:00Z">
                <w:pPr>
                  <w:spacing w:after="0" w:line="240" w:lineRule="auto"/>
                </w:pPr>
              </w:pPrChange>
            </w:pPr>
            <w:r w:rsidRPr="001965F3">
              <w:rPr>
                <w:rFonts w:cs="Arial"/>
              </w:rPr>
              <w:t>Vision4x_Installer_v1.</w:t>
            </w:r>
            <w:r>
              <w:rPr>
                <w:rFonts w:cs="Arial"/>
              </w:rPr>
              <w:t>6</w:t>
            </w:r>
            <w:r w:rsidRPr="001965F3">
              <w:rPr>
                <w:rFonts w:cs="Arial"/>
              </w:rPr>
              <w:t>.0.exe</w:t>
            </w:r>
            <w:del w:id="72" w:author="Changes since 5.0" w:date="2022-08-01T08:50:00Z">
              <w:r w:rsidRPr="001965F3">
                <w:rPr>
                  <w:rFonts w:cs="Arial"/>
                </w:rPr>
                <w:delText xml:space="preserve"> </w:delText>
              </w:r>
            </w:del>
          </w:p>
        </w:tc>
        <w:tc>
          <w:tcPr>
            <w:tcW w:w="5500" w:type="dxa"/>
          </w:tcPr>
          <w:p w14:paraId="2B7DAFD7" w14:textId="77777777" w:rsidR="00BF259B" w:rsidRDefault="00BF259B">
            <w:pPr>
              <w:pStyle w:val="TableBody"/>
              <w:rPr>
                <w:rFonts w:cs="Arial"/>
              </w:rPr>
              <w:pPrChange w:id="73" w:author="Unknown" w:date="2022-08-01T08:50:00Z">
                <w:pPr>
                  <w:spacing w:after="0" w:line="240" w:lineRule="auto"/>
                </w:pPr>
              </w:pPrChange>
            </w:pPr>
            <w:r w:rsidRPr="001965F3">
              <w:rPr>
                <w:rFonts w:cs="Arial"/>
              </w:rPr>
              <w:t>Vision 04.18.00.13</w:t>
            </w:r>
          </w:p>
        </w:tc>
      </w:tr>
    </w:tbl>
    <w:p w14:paraId="28EF8C81" w14:textId="77777777" w:rsidR="00BF259B" w:rsidRPr="004F728A" w:rsidRDefault="00BF259B" w:rsidP="005B17A0">
      <w:pPr>
        <w:spacing w:after="0" w:line="240" w:lineRule="auto"/>
        <w:rPr>
          <w:rFonts w:eastAsia="Times New Roman" w:cs="Arial"/>
          <w:szCs w:val="20"/>
        </w:rPr>
      </w:pPr>
    </w:p>
    <w:p w14:paraId="08EE0A68" w14:textId="77777777" w:rsidR="00BF259B" w:rsidRDefault="00BF259B" w:rsidP="005B17A0"/>
    <w:p w14:paraId="7DF5AFB8" w14:textId="77777777" w:rsidR="007A3228" w:rsidRDefault="007A3228">
      <w:pPr>
        <w:spacing w:after="0" w:line="240" w:lineRule="auto"/>
        <w:rPr>
          <w:ins w:id="74" w:author="Changes since 5.0" w:date="2022-08-01T08:50:00Z"/>
          <w:rFonts w:ascii="Open Sans" w:eastAsia="Times New Roman" w:hAnsi="Open Sans"/>
          <w:b/>
          <w:color w:val="54B948"/>
          <w:sz w:val="36"/>
          <w:szCs w:val="36"/>
          <w:lang w:val="en-GB"/>
        </w:rPr>
      </w:pPr>
      <w:ins w:id="75" w:author="Changes since 5.0" w:date="2022-08-01T08:50:00Z">
        <w:r>
          <w:br w:type="page"/>
        </w:r>
      </w:ins>
    </w:p>
    <w:p w14:paraId="2F11ED95" w14:textId="77777777" w:rsidR="00BF259B" w:rsidRDefault="00BF259B">
      <w:pPr>
        <w:pStyle w:val="ChapterTitle"/>
        <w:numPr>
          <w:ilvl w:val="0"/>
          <w:numId w:val="28"/>
        </w:numPr>
        <w:pPrChange w:id="76" w:author="Changes since 5.0" w:date="2022-08-01T08:50:00Z">
          <w:pPr>
            <w:pStyle w:val="Heading1"/>
            <w:pageBreakBefore w:val="0"/>
            <w:numPr>
              <w:numId w:val="14"/>
            </w:numPr>
            <w:suppressAutoHyphens w:val="0"/>
            <w:spacing w:before="240" w:after="60" w:line="276" w:lineRule="auto"/>
            <w:ind w:left="360" w:hanging="360"/>
          </w:pPr>
        </w:pPrChange>
      </w:pPr>
      <w:bookmarkStart w:id="77" w:name="_Toc110235422"/>
      <w:r>
        <w:lastRenderedPageBreak/>
        <w:t>Installation Media</w:t>
      </w:r>
      <w:bookmarkEnd w:id="77"/>
    </w:p>
    <w:p w14:paraId="5DD430A3" w14:textId="55632692" w:rsidR="00BF259B" w:rsidRPr="002C4DDC" w:rsidRDefault="00BF259B">
      <w:pPr>
        <w:pStyle w:val="BodyText"/>
        <w:pPrChange w:id="78" w:author="Changes since 5.0" w:date="2022-08-01T08:50:00Z">
          <w:pPr/>
        </w:pPrChange>
      </w:pPr>
      <w:r w:rsidRPr="002C4DDC">
        <w:t>Copy the supplied Vision v</w:t>
      </w:r>
      <w:r>
        <w:t xml:space="preserve">4.18 </w:t>
      </w:r>
      <w:r w:rsidRPr="002C4DDC">
        <w:t>installation media to a suitable</w:t>
      </w:r>
      <w:ins w:id="79" w:author="Changes since 5.0" w:date="2022-08-01T08:50:00Z">
        <w:r w:rsidRPr="002C4DDC">
          <w:t xml:space="preserve"> </w:t>
        </w:r>
        <w:r w:rsidR="00654612">
          <w:t>and</w:t>
        </w:r>
      </w:ins>
      <w:r w:rsidRPr="002C4DDC">
        <w:t xml:space="preserve"> accessible location on the Vision Server. This contains all the necessary software to install the solution and will be reference</w:t>
      </w:r>
      <w:r>
        <w:t>d</w:t>
      </w:r>
      <w:r w:rsidRPr="002C4DDC">
        <w:t xml:space="preserve"> throughout this document</w:t>
      </w:r>
    </w:p>
    <w:p w14:paraId="26F61A2D" w14:textId="7AE1C686" w:rsidR="00BF259B" w:rsidRDefault="00BF259B">
      <w:pPr>
        <w:pStyle w:val="ChapterTitle"/>
        <w:numPr>
          <w:ilvl w:val="0"/>
          <w:numId w:val="28"/>
        </w:numPr>
        <w:pPrChange w:id="80" w:author="Changes since 5.0" w:date="2022-08-01T08:50:00Z">
          <w:pPr>
            <w:pStyle w:val="Heading1"/>
            <w:pageBreakBefore w:val="0"/>
            <w:numPr>
              <w:numId w:val="14"/>
            </w:numPr>
            <w:suppressAutoHyphens w:val="0"/>
            <w:spacing w:before="240" w:after="60" w:line="276" w:lineRule="auto"/>
            <w:ind w:left="360" w:hanging="360"/>
          </w:pPr>
        </w:pPrChange>
      </w:pPr>
      <w:r>
        <w:lastRenderedPageBreak/>
        <w:t xml:space="preserve"> </w:t>
      </w:r>
      <w:bookmarkStart w:id="81" w:name="_Toc110235423"/>
      <w:r>
        <w:t>Installation Package Structure</w:t>
      </w:r>
      <w:bookmarkEnd w:id="81"/>
    </w:p>
    <w:p w14:paraId="4A570205" w14:textId="57CB8B46" w:rsidR="00BF259B" w:rsidRDefault="00BF259B">
      <w:pPr>
        <w:pStyle w:val="BodyText"/>
        <w:pPrChange w:id="82" w:author="Changes since 5.0" w:date="2022-08-01T08:50:00Z">
          <w:pPr/>
        </w:pPrChange>
      </w:pPr>
      <w:r>
        <w:t xml:space="preserve">Vision4x_Installer_v1.6.0.exe is the setup file of Vision Slim </w:t>
      </w:r>
      <w:ins w:id="83" w:author="Changes since 5.0" w:date="2022-08-01T08:50:00Z">
        <w:r w:rsidR="007F1012">
          <w:t>v</w:t>
        </w:r>
        <w:r>
          <w:t>4</w:t>
        </w:r>
      </w:ins>
      <w:del w:id="84" w:author="Changes since 5.0" w:date="2022-08-01T08:50:00Z">
        <w:r>
          <w:delText>4</w:delText>
        </w:r>
      </w:del>
      <w:r>
        <w:t>.18.</w:t>
      </w:r>
    </w:p>
    <w:p w14:paraId="36AAED46" w14:textId="77777777" w:rsidR="001A67F5" w:rsidRDefault="001A67F5" w:rsidP="004C0584">
      <w:pPr>
        <w:pStyle w:val="BodyText"/>
        <w:rPr>
          <w:ins w:id="85" w:author="Changes since 5.0" w:date="2022-08-01T08:50:00Z"/>
        </w:rPr>
      </w:pPr>
    </w:p>
    <w:p w14:paraId="565D5F09" w14:textId="77777777" w:rsidR="00BF259B" w:rsidRDefault="00BF259B" w:rsidP="001A67F5">
      <w:pPr>
        <w:ind w:left="720"/>
        <w:jc w:val="center"/>
        <w:rPr>
          <w:ins w:id="86" w:author="Changes since 5.0" w:date="2022-08-01T08:50:00Z"/>
          <w:noProof/>
          <w:lang w:val="en-GB" w:eastAsia="en-GB"/>
        </w:rPr>
      </w:pPr>
      <w:ins w:id="87" w:author="Changes since 5.0" w:date="2022-08-01T08:50:00Z">
        <w:r>
          <w:rPr>
            <w:noProof/>
            <w:lang w:val="en-GB" w:eastAsia="en-GB"/>
          </w:rPr>
          <w:drawing>
            <wp:inline distT="0" distB="0" distL="0" distR="0" wp14:anchorId="5713B67B" wp14:editId="2A4C8133">
              <wp:extent cx="6018027" cy="1295400"/>
              <wp:effectExtent l="0" t="0" r="1905" b="0"/>
              <wp:docPr id="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020234" cy="1295875"/>
                      </a:xfrm>
                      <a:prstGeom prst="rect">
                        <a:avLst/>
                      </a:prstGeom>
                      <a:noFill/>
                      <a:ln>
                        <a:noFill/>
                      </a:ln>
                    </pic:spPr>
                  </pic:pic>
                </a:graphicData>
              </a:graphic>
            </wp:inline>
          </w:drawing>
        </w:r>
      </w:ins>
    </w:p>
    <w:p w14:paraId="06F55336" w14:textId="77777777" w:rsidR="00BF259B" w:rsidRDefault="00BF259B" w:rsidP="005B17A0">
      <w:pPr>
        <w:ind w:left="720"/>
        <w:rPr>
          <w:del w:id="88" w:author="Changes since 5.0" w:date="2022-08-01T08:50:00Z"/>
          <w:noProof/>
          <w:lang w:val="en-GB" w:eastAsia="en-GB"/>
        </w:rPr>
      </w:pPr>
      <w:del w:id="89" w:author="Changes since 5.0" w:date="2022-08-01T08:50:00Z">
        <w:r>
          <w:rPr>
            <w:noProof/>
            <w:lang w:val="en-GB" w:eastAsia="en-GB"/>
          </w:rPr>
          <w:drawing>
            <wp:inline distT="0" distB="0" distL="0" distR="0" wp14:anchorId="46E86A56" wp14:editId="5D443C9B">
              <wp:extent cx="6286500" cy="1295400"/>
              <wp:effectExtent l="0" t="0" r="0" b="0"/>
              <wp:docPr id="2784530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286500" cy="1295400"/>
                      </a:xfrm>
                      <a:prstGeom prst="rect">
                        <a:avLst/>
                      </a:prstGeom>
                      <a:noFill/>
                      <a:ln>
                        <a:noFill/>
                      </a:ln>
                    </pic:spPr>
                  </pic:pic>
                </a:graphicData>
              </a:graphic>
            </wp:inline>
          </w:drawing>
        </w:r>
      </w:del>
    </w:p>
    <w:p w14:paraId="0C85E67C" w14:textId="77777777" w:rsidR="00BF259B" w:rsidRDefault="00BF259B">
      <w:pPr>
        <w:pStyle w:val="ListParagraph"/>
        <w:numPr>
          <w:ilvl w:val="0"/>
          <w:numId w:val="34"/>
        </w:numPr>
        <w:rPr>
          <w:rFonts w:ascii="Verdana" w:hAnsi="Verdana"/>
        </w:rPr>
        <w:pPrChange w:id="90" w:author="Changes since 5.0" w:date="2022-08-01T08:50:00Z">
          <w:pPr/>
        </w:pPrChange>
      </w:pPr>
      <w:r>
        <w:rPr>
          <w:rFonts w:ascii="Verdana" w:hAnsi="Verdana"/>
        </w:rPr>
        <w:br w:type="page"/>
      </w:r>
    </w:p>
    <w:p w14:paraId="07E7C871" w14:textId="54054650" w:rsidR="00BF259B" w:rsidRPr="0082485B" w:rsidRDefault="00BF259B">
      <w:pPr>
        <w:pStyle w:val="ChapterTitle"/>
        <w:numPr>
          <w:ilvl w:val="0"/>
          <w:numId w:val="28"/>
        </w:numPr>
        <w:pPrChange w:id="91" w:author="Changes since 5.0" w:date="2022-08-01T08:50:00Z">
          <w:pPr>
            <w:pStyle w:val="Heading1"/>
            <w:pageBreakBefore w:val="0"/>
            <w:numPr>
              <w:numId w:val="14"/>
            </w:numPr>
            <w:suppressAutoHyphens w:val="0"/>
            <w:spacing w:before="240" w:after="60" w:line="276" w:lineRule="auto"/>
            <w:ind w:left="360" w:hanging="360"/>
          </w:pPr>
        </w:pPrChange>
      </w:pPr>
      <w:bookmarkStart w:id="92" w:name="_Toc110235424"/>
      <w:r>
        <w:lastRenderedPageBreak/>
        <w:t xml:space="preserve">Vision </w:t>
      </w:r>
      <w:ins w:id="93" w:author="Changes since 5.0" w:date="2022-08-01T08:50:00Z">
        <w:r w:rsidR="007F1012">
          <w:t>v</w:t>
        </w:r>
        <w:r>
          <w:t>4</w:t>
        </w:r>
      </w:ins>
      <w:del w:id="94" w:author="Changes since 5.0" w:date="2022-08-01T08:50:00Z">
        <w:r>
          <w:delText>4</w:delText>
        </w:r>
      </w:del>
      <w:r>
        <w:t>.18 Slim Server - Pre-Installation Prerequisites</w:t>
      </w:r>
      <w:bookmarkEnd w:id="92"/>
    </w:p>
    <w:p w14:paraId="62013CAA" w14:textId="77777777" w:rsidR="00BF259B" w:rsidRDefault="00BF259B">
      <w:pPr>
        <w:pStyle w:val="BodyText"/>
        <w:pPrChange w:id="95" w:author="Changes since 5.0" w:date="2022-08-01T08:50:00Z">
          <w:pPr>
            <w:jc w:val="both"/>
          </w:pPr>
        </w:pPrChange>
      </w:pPr>
      <w:r>
        <w:t>Perform the following tasks:</w:t>
      </w:r>
    </w:p>
    <w:p w14:paraId="648126A3" w14:textId="77777777" w:rsidR="00BF259B" w:rsidRDefault="00BF259B">
      <w:pPr>
        <w:pStyle w:val="Heading2"/>
        <w:numPr>
          <w:ilvl w:val="1"/>
          <w:numId w:val="39"/>
        </w:numPr>
        <w:pPrChange w:id="96" w:author="Changes since 5.0" w:date="2022-08-01T08:50:00Z">
          <w:pPr>
            <w:pStyle w:val="Heading2"/>
            <w:numPr>
              <w:ilvl w:val="1"/>
              <w:numId w:val="14"/>
            </w:numPr>
            <w:suppressAutoHyphens w:val="0"/>
            <w:spacing w:before="240" w:after="60" w:line="276" w:lineRule="auto"/>
            <w:ind w:left="567" w:hanging="600"/>
          </w:pPr>
        </w:pPrChange>
      </w:pPr>
      <w:bookmarkStart w:id="97" w:name="_Toc110235425"/>
      <w:r>
        <w:t>Virtual Machine Configuration</w:t>
      </w:r>
      <w:bookmarkEnd w:id="97"/>
    </w:p>
    <w:p w14:paraId="415F6B75" w14:textId="77777777" w:rsidR="006C3A26" w:rsidRDefault="00BF259B" w:rsidP="00DF51C7">
      <w:pPr>
        <w:pStyle w:val="BodyText"/>
        <w:rPr>
          <w:ins w:id="98" w:author="Changes since 5.0" w:date="2022-08-01T08:50:00Z"/>
        </w:rPr>
      </w:pPr>
      <w:r w:rsidRPr="00E2308A">
        <w:t xml:space="preserve">Ensure that the configuration of the Vision </w:t>
      </w:r>
      <w:ins w:id="99" w:author="Changes since 5.0" w:date="2022-08-01T08:50:00Z">
        <w:r w:rsidR="005627EF">
          <w:t>v</w:t>
        </w:r>
        <w:r>
          <w:t>4</w:t>
        </w:r>
      </w:ins>
      <w:del w:id="100" w:author="Changes since 5.0" w:date="2022-08-01T08:50:00Z">
        <w:r>
          <w:delText>4</w:delText>
        </w:r>
      </w:del>
      <w:r w:rsidRPr="00E2308A">
        <w:t xml:space="preserve">.18 Server VM follows the </w:t>
      </w:r>
      <w:ins w:id="101" w:author="Changes since 5.0" w:date="2022-08-01T08:50:00Z">
        <w:r w:rsidRPr="00F64378">
          <w:t>vendor</w:t>
        </w:r>
        <w:r w:rsidR="00A5481B">
          <w:t>'</w:t>
        </w:r>
        <w:r w:rsidRPr="00F64378">
          <w:t>s</w:t>
        </w:r>
      </w:ins>
      <w:del w:id="102" w:author="Changes since 5.0" w:date="2022-08-01T08:50:00Z">
        <w:r w:rsidRPr="00F64378">
          <w:delText>vendors</w:delText>
        </w:r>
      </w:del>
      <w:r w:rsidRPr="00E2308A">
        <w:t xml:space="preserve"> recommended best practices. </w:t>
      </w:r>
    </w:p>
    <w:p w14:paraId="49B43619" w14:textId="04AA51C2" w:rsidR="00BF259B" w:rsidRPr="00F64378" w:rsidRDefault="00BF259B">
      <w:pPr>
        <w:pStyle w:val="BodyText"/>
        <w:pPrChange w:id="103" w:author="Changes since 5.0" w:date="2022-08-01T08:50:00Z">
          <w:pPr>
            <w:ind w:left="12"/>
          </w:pPr>
        </w:pPrChange>
      </w:pPr>
      <w:del w:id="104" w:author="Changes since 5.0" w:date="2022-08-01T08:50:00Z">
        <w:r w:rsidRPr="00F64378">
          <w:delText xml:space="preserve"> </w:delText>
        </w:r>
      </w:del>
      <w:r w:rsidRPr="00E2308A">
        <w:t xml:space="preserve">The below references identify the best practice guidelines for </w:t>
      </w:r>
      <w:r w:rsidRPr="00E7683E">
        <w:rPr>
          <w:b/>
          <w:rPrChange w:id="105" w:author="Changes since 5.0" w:date="2022-08-01T08:50:00Z">
            <w:rPr/>
          </w:rPrChange>
        </w:rPr>
        <w:t>VMWare vSphere</w:t>
      </w:r>
      <w:r w:rsidRPr="00F64378">
        <w:t>:</w:t>
      </w:r>
    </w:p>
    <w:p w14:paraId="150F2252" w14:textId="77777777" w:rsidR="00E7683E" w:rsidRDefault="00BF259B" w:rsidP="00DF51C7">
      <w:pPr>
        <w:pStyle w:val="BodyText"/>
        <w:rPr>
          <w:ins w:id="106" w:author="Changes since 5.0" w:date="2022-08-01T08:50:00Z"/>
          <w:b/>
          <w:bCs/>
        </w:rPr>
      </w:pPr>
      <w:r w:rsidRPr="00E2308A">
        <w:t xml:space="preserve">Performance Best Practices for </w:t>
      </w:r>
      <w:r w:rsidRPr="00E7683E">
        <w:rPr>
          <w:b/>
          <w:rPrChange w:id="107" w:author="Changes since 5.0" w:date="2022-08-01T08:50:00Z">
            <w:rPr/>
          </w:rPrChange>
        </w:rPr>
        <w:t>VMWare vSphere 6.5</w:t>
      </w:r>
    </w:p>
    <w:p w14:paraId="218C32BA" w14:textId="00A46907" w:rsidR="00BF259B" w:rsidRPr="00E7683E" w:rsidRDefault="00BF259B">
      <w:pPr>
        <w:pStyle w:val="BodyText"/>
        <w:rPr>
          <w:rStyle w:val="Hyperlink"/>
          <w:i/>
          <w:rPrChange w:id="108" w:author="Changes since 5.0" w:date="2022-08-01T08:50:00Z">
            <w:rPr>
              <w:sz w:val="22"/>
            </w:rPr>
          </w:rPrChange>
        </w:rPr>
        <w:pPrChange w:id="109" w:author="Changes since 5.0" w:date="2022-08-01T08:50:00Z">
          <w:pPr>
            <w:numPr>
              <w:numId w:val="15"/>
            </w:numPr>
            <w:ind w:left="336" w:hanging="360"/>
          </w:pPr>
        </w:pPrChange>
      </w:pPr>
      <w:del w:id="110" w:author="Changes since 5.0" w:date="2022-08-01T08:50:00Z">
        <w:r w:rsidRPr="00F64378">
          <w:br/>
        </w:r>
        <w:r w:rsidRPr="00F64378">
          <w:br/>
        </w:r>
      </w:del>
      <w:r w:rsidR="00E2308A" w:rsidRPr="00E7683E">
        <w:rPr>
          <w:i/>
          <w:rPrChange w:id="111" w:author="Changes since 5.0" w:date="2022-08-01T08:50:00Z">
            <w:rPr/>
          </w:rPrChange>
        </w:rPr>
        <w:fldChar w:fldCharType="begin"/>
      </w:r>
      <w:r w:rsidR="00E2308A" w:rsidRPr="00E7683E">
        <w:rPr>
          <w:i/>
          <w:rPrChange w:id="112" w:author="Changes since 5.0" w:date="2022-08-01T08:50:00Z">
            <w:rPr/>
          </w:rPrChange>
        </w:rPr>
        <w:instrText xml:space="preserve"> HYPERLINK "https://www.vmware.com/content/dam/digitalmarketing/vmware/en/pdf/techpaper/performance/Perf_Best_Practices_vSphere65.pdf" </w:instrText>
      </w:r>
      <w:r w:rsidR="00E2308A" w:rsidRPr="00E7683E">
        <w:rPr>
          <w:i/>
          <w:rPrChange w:id="113" w:author="Changes since 5.0" w:date="2022-08-01T08:50:00Z">
            <w:rPr>
              <w:rStyle w:val="Hyperlink"/>
            </w:rPr>
          </w:rPrChange>
        </w:rPr>
        <w:fldChar w:fldCharType="separate"/>
      </w:r>
      <w:r w:rsidRPr="00E7683E">
        <w:rPr>
          <w:rStyle w:val="Hyperlink"/>
          <w:i/>
          <w:rPrChange w:id="114" w:author="Changes since 5.0" w:date="2022-08-01T08:50:00Z">
            <w:rPr>
              <w:rStyle w:val="Hyperlink"/>
            </w:rPr>
          </w:rPrChange>
        </w:rPr>
        <w:t>https://www.vmware.com/content/dam/digitalmarketing/vmware/en/pdf/techpaper/performance/Perf_Best_Practices_vSphere65.pdf</w:t>
      </w:r>
      <w:r w:rsidR="00E2308A" w:rsidRPr="00E7683E">
        <w:rPr>
          <w:rStyle w:val="Hyperlink"/>
          <w:i/>
          <w:rPrChange w:id="115" w:author="Changes since 5.0" w:date="2022-08-01T08:50:00Z">
            <w:rPr>
              <w:rStyle w:val="Hyperlink"/>
            </w:rPr>
          </w:rPrChange>
        </w:rPr>
        <w:fldChar w:fldCharType="end"/>
      </w:r>
      <w:del w:id="116" w:author="Changes since 5.0" w:date="2022-08-01T08:50:00Z">
        <w:r w:rsidRPr="00F64378">
          <w:br/>
        </w:r>
      </w:del>
    </w:p>
    <w:p w14:paraId="3E5DDEBA" w14:textId="77777777" w:rsidR="00E7683E" w:rsidRPr="00F64378" w:rsidRDefault="00E7683E" w:rsidP="00DF51C7">
      <w:pPr>
        <w:pStyle w:val="BodyText"/>
        <w:rPr>
          <w:ins w:id="117" w:author="Changes since 5.0" w:date="2022-08-01T08:50:00Z"/>
        </w:rPr>
      </w:pPr>
    </w:p>
    <w:p w14:paraId="32364D5B" w14:textId="77777777" w:rsidR="00E7683E" w:rsidRDefault="00BF259B" w:rsidP="00DF51C7">
      <w:pPr>
        <w:pStyle w:val="BodyText"/>
        <w:rPr>
          <w:ins w:id="118" w:author="Changes since 5.0" w:date="2022-08-01T08:50:00Z"/>
        </w:rPr>
      </w:pPr>
      <w:r w:rsidRPr="00E2308A">
        <w:t xml:space="preserve">Architecting Microsoft SQL Server on </w:t>
      </w:r>
      <w:r w:rsidRPr="00E7683E">
        <w:rPr>
          <w:b/>
          <w:rPrChange w:id="119" w:author="Changes since 5.0" w:date="2022-08-01T08:50:00Z">
            <w:rPr/>
          </w:rPrChange>
        </w:rPr>
        <w:t>VMWare vSphere</w:t>
      </w:r>
      <w:r w:rsidRPr="00E2308A">
        <w:t>, Best Practice Guide</w:t>
      </w:r>
    </w:p>
    <w:p w14:paraId="1A82D4A7" w14:textId="68425B72" w:rsidR="00BF259B" w:rsidRPr="007A7BE2" w:rsidRDefault="00BF259B">
      <w:pPr>
        <w:pStyle w:val="BodyText"/>
        <w:pPrChange w:id="120" w:author="Changes since 5.0" w:date="2022-08-01T08:50:00Z">
          <w:pPr>
            <w:numPr>
              <w:numId w:val="15"/>
            </w:numPr>
            <w:ind w:left="336" w:hanging="360"/>
          </w:pPr>
        </w:pPrChange>
      </w:pPr>
      <w:del w:id="121" w:author="Changes since 5.0" w:date="2022-08-01T08:50:00Z">
        <w:r w:rsidRPr="00F64378">
          <w:br/>
        </w:r>
        <w:r w:rsidRPr="00F64378">
          <w:br/>
        </w:r>
      </w:del>
      <w:r w:rsidR="00E2308A" w:rsidRPr="00E7683E">
        <w:rPr>
          <w:i/>
          <w:rPrChange w:id="122" w:author="Changes since 5.0" w:date="2022-08-01T08:50:00Z">
            <w:rPr/>
          </w:rPrChange>
        </w:rPr>
        <w:fldChar w:fldCharType="begin"/>
      </w:r>
      <w:r w:rsidR="00E2308A" w:rsidRPr="00E7683E">
        <w:rPr>
          <w:i/>
          <w:rPrChange w:id="123" w:author="Changes since 5.0" w:date="2022-08-01T08:50:00Z">
            <w:rPr/>
          </w:rPrChange>
        </w:rPr>
        <w:instrText xml:space="preserve"> HYPERLINK "https://www.vmware.com/content/dam/digitalmarketing/vmware/en/pdf/solutions/sql-server-on-vmware-best-practices-guide.pdf" </w:instrText>
      </w:r>
      <w:r w:rsidR="00E2308A" w:rsidRPr="00E7683E">
        <w:rPr>
          <w:i/>
          <w:rPrChange w:id="124" w:author="Changes since 5.0" w:date="2022-08-01T08:50:00Z">
            <w:rPr>
              <w:rStyle w:val="Hyperlink"/>
            </w:rPr>
          </w:rPrChange>
        </w:rPr>
        <w:fldChar w:fldCharType="separate"/>
      </w:r>
      <w:r w:rsidRPr="00E7683E">
        <w:rPr>
          <w:rStyle w:val="Hyperlink"/>
          <w:i/>
          <w:rPrChange w:id="125" w:author="Changes since 5.0" w:date="2022-08-01T08:50:00Z">
            <w:rPr>
              <w:rStyle w:val="Hyperlink"/>
            </w:rPr>
          </w:rPrChange>
        </w:rPr>
        <w:t>https://www.vmware.com/content/dam/digitalmarketing/vmware/en/pdf/solutions/sql-server-on-vmware-best-practices-guide.pdf</w:t>
      </w:r>
      <w:r w:rsidR="00E2308A" w:rsidRPr="00E7683E">
        <w:rPr>
          <w:rStyle w:val="Hyperlink"/>
          <w:i/>
          <w:rPrChange w:id="126" w:author="Changes since 5.0" w:date="2022-08-01T08:50:00Z">
            <w:rPr>
              <w:rStyle w:val="Hyperlink"/>
            </w:rPr>
          </w:rPrChange>
        </w:rPr>
        <w:fldChar w:fldCharType="end"/>
      </w:r>
      <w:r w:rsidRPr="00E7683E">
        <w:rPr>
          <w:i/>
          <w:rPrChange w:id="127" w:author="Changes since 5.0" w:date="2022-08-01T08:50:00Z">
            <w:rPr/>
          </w:rPrChange>
        </w:rPr>
        <w:br/>
      </w:r>
    </w:p>
    <w:p w14:paraId="2824BE4C" w14:textId="77777777" w:rsidR="00BF259B" w:rsidRPr="00E36D73" w:rsidRDefault="00BF259B">
      <w:pPr>
        <w:pStyle w:val="Heading2"/>
        <w:numPr>
          <w:ilvl w:val="1"/>
          <w:numId w:val="39"/>
        </w:numPr>
        <w:rPr>
          <w:rPrChange w:id="128" w:author="Changes since 5.0" w:date="2022-08-01T08:50:00Z">
            <w:rPr>
              <w:highlight w:val="yellow"/>
            </w:rPr>
          </w:rPrChange>
        </w:rPr>
        <w:pPrChange w:id="129" w:author="Changes since 5.0" w:date="2022-08-01T08:50:00Z">
          <w:pPr>
            <w:pStyle w:val="Heading2"/>
            <w:numPr>
              <w:ilvl w:val="1"/>
              <w:numId w:val="14"/>
            </w:numPr>
            <w:suppressAutoHyphens w:val="0"/>
            <w:spacing w:before="240" w:after="60" w:line="276" w:lineRule="auto"/>
            <w:ind w:left="567" w:hanging="600"/>
          </w:pPr>
        </w:pPrChange>
      </w:pPr>
      <w:bookmarkStart w:id="130" w:name="_Toc110235426"/>
      <w:r w:rsidRPr="00E36D73">
        <w:rPr>
          <w:rPrChange w:id="131" w:author="Changes since 5.0" w:date="2022-08-01T08:50:00Z">
            <w:rPr>
              <w:highlight w:val="yellow"/>
            </w:rPr>
          </w:rPrChange>
        </w:rPr>
        <w:t>Windows 2019 Server</w:t>
      </w:r>
      <w:bookmarkEnd w:id="130"/>
      <w:r w:rsidRPr="00E36D73">
        <w:rPr>
          <w:rPrChange w:id="132" w:author="Changes since 5.0" w:date="2022-08-01T08:50:00Z">
            <w:rPr>
              <w:highlight w:val="yellow"/>
            </w:rPr>
          </w:rPrChange>
        </w:rPr>
        <w:t xml:space="preserve"> </w:t>
      </w:r>
    </w:p>
    <w:p w14:paraId="54BB17E1" w14:textId="77777777" w:rsidR="005F7BCE" w:rsidRDefault="00BF259B" w:rsidP="005F7BCE">
      <w:pPr>
        <w:pStyle w:val="BodyText"/>
        <w:rPr>
          <w:ins w:id="133" w:author="Changes since 5.0" w:date="2022-08-01T08:50:00Z"/>
          <w:highlight w:val="yellow"/>
        </w:rPr>
      </w:pPr>
      <w:r w:rsidRPr="005C79AD">
        <w:rPr>
          <w:highlight w:val="yellow"/>
        </w:rPr>
        <w:t xml:space="preserve">Windows 2019 Server Standard Edition is installed and has application and file server roles ONLY enabled – </w:t>
      </w:r>
    </w:p>
    <w:p w14:paraId="24A522DB" w14:textId="288FE90F" w:rsidR="00BF259B" w:rsidRDefault="00BF259B">
      <w:pPr>
        <w:pStyle w:val="Note"/>
        <w:rPr>
          <w:b/>
        </w:rPr>
        <w:pPrChange w:id="134" w:author="Changes since 5.0" w:date="2022-08-01T08:50:00Z">
          <w:pPr/>
        </w:pPrChange>
      </w:pPr>
      <w:r w:rsidRPr="00E36F50">
        <w:rPr>
          <w:b/>
          <w:rPrChange w:id="135" w:author="Changes since 5.0" w:date="2022-08-01T08:50:00Z">
            <w:rPr>
              <w:b/>
              <w:highlight w:val="yellow"/>
            </w:rPr>
          </w:rPrChange>
        </w:rPr>
        <w:t>Note</w:t>
      </w:r>
      <w:r w:rsidRPr="00E36F50">
        <w:rPr>
          <w:rPrChange w:id="136" w:author="Changes since 5.0" w:date="2022-08-01T08:50:00Z">
            <w:rPr>
              <w:b/>
              <w:highlight w:val="yellow"/>
            </w:rPr>
          </w:rPrChange>
        </w:rPr>
        <w:t xml:space="preserve">: </w:t>
      </w:r>
      <w:r w:rsidRPr="00E36F50">
        <w:rPr>
          <w:b/>
          <w:rPrChange w:id="137" w:author="Changes since 5.0" w:date="2022-08-01T08:50:00Z">
            <w:rPr>
              <w:b/>
              <w:highlight w:val="yellow"/>
            </w:rPr>
          </w:rPrChange>
        </w:rPr>
        <w:t>UK or US Regional settings must be used when setting up the OS</w:t>
      </w:r>
    </w:p>
    <w:p w14:paraId="6E36FCB4" w14:textId="77777777" w:rsidR="00BF259B" w:rsidRPr="003B1AC0" w:rsidRDefault="00BF259B" w:rsidP="005B17A0">
      <w:pPr>
        <w:rPr>
          <w:b/>
        </w:rPr>
      </w:pPr>
    </w:p>
    <w:p w14:paraId="4E897ABA" w14:textId="77777777" w:rsidR="00BF259B" w:rsidRPr="003B1AC0" w:rsidRDefault="00BF259B">
      <w:pPr>
        <w:pStyle w:val="Heading2"/>
        <w:numPr>
          <w:ilvl w:val="1"/>
          <w:numId w:val="39"/>
        </w:numPr>
        <w:pPrChange w:id="138" w:author="Changes since 5.0" w:date="2022-08-01T08:50:00Z">
          <w:pPr>
            <w:pStyle w:val="Heading2"/>
            <w:numPr>
              <w:ilvl w:val="1"/>
              <w:numId w:val="14"/>
            </w:numPr>
            <w:suppressAutoHyphens w:val="0"/>
            <w:spacing w:before="240" w:after="60" w:line="276" w:lineRule="auto"/>
            <w:ind w:left="567" w:hanging="600"/>
          </w:pPr>
        </w:pPrChange>
      </w:pPr>
      <w:bookmarkStart w:id="139" w:name="_Toc110235427"/>
      <w:r w:rsidRPr="003B1AC0">
        <w:t>Windows User / Service Account</w:t>
      </w:r>
      <w:bookmarkEnd w:id="139"/>
    </w:p>
    <w:p w14:paraId="0B361CCC" w14:textId="77777777" w:rsidR="00BF259B" w:rsidRPr="009B7F61" w:rsidRDefault="00BF259B">
      <w:pPr>
        <w:pStyle w:val="BodyText"/>
        <w:rPr>
          <w:rStyle w:val="Bold"/>
          <w:b w:val="0"/>
          <w:rPrChange w:id="140" w:author="Changes since 5.0" w:date="2022-08-01T08:50:00Z">
            <w:rPr/>
          </w:rPrChange>
        </w:rPr>
        <w:pPrChange w:id="141" w:author="Changes since 5.0" w:date="2022-08-01T08:50:00Z">
          <w:pPr/>
        </w:pPrChange>
      </w:pPr>
      <w:r w:rsidRPr="009B7F61">
        <w:rPr>
          <w:rStyle w:val="Bold"/>
          <w:b w:val="0"/>
          <w:rPrChange w:id="142" w:author="Changes since 5.0" w:date="2022-08-01T08:50:00Z">
            <w:rPr/>
          </w:rPrChange>
        </w:rPr>
        <w:t>A local windows user or local service account must be created with full Admin rights</w:t>
      </w:r>
    </w:p>
    <w:p w14:paraId="35FB6ED0" w14:textId="77777777" w:rsidR="00BF259B" w:rsidRDefault="00BF259B" w:rsidP="005B17A0"/>
    <w:p w14:paraId="09D6FDF4" w14:textId="77777777" w:rsidR="00BF259B" w:rsidRPr="003B1AC0" w:rsidRDefault="00BF259B">
      <w:pPr>
        <w:pStyle w:val="Heading2"/>
        <w:numPr>
          <w:ilvl w:val="1"/>
          <w:numId w:val="39"/>
        </w:numPr>
        <w:pPrChange w:id="143" w:author="Changes since 5.0" w:date="2022-08-01T08:50:00Z">
          <w:pPr>
            <w:pStyle w:val="Heading2"/>
            <w:numPr>
              <w:ilvl w:val="1"/>
              <w:numId w:val="14"/>
            </w:numPr>
            <w:suppressAutoHyphens w:val="0"/>
            <w:spacing w:before="240" w:after="60" w:line="276" w:lineRule="auto"/>
            <w:ind w:left="567" w:hanging="600"/>
          </w:pPr>
        </w:pPrChange>
      </w:pPr>
      <w:bookmarkStart w:id="144" w:name="_Toc110235428"/>
      <w:r>
        <w:t>Windows IIS</w:t>
      </w:r>
      <w:bookmarkEnd w:id="144"/>
    </w:p>
    <w:p w14:paraId="17D92BB2" w14:textId="17FD2038" w:rsidR="00BF259B" w:rsidRDefault="00F77788">
      <w:pPr>
        <w:pStyle w:val="BodyText"/>
        <w:pPrChange w:id="145" w:author="Changes since 5.0" w:date="2022-08-01T08:50:00Z">
          <w:pPr/>
        </w:pPrChange>
      </w:pPr>
      <w:ins w:id="146" w:author="Changes since 5.0" w:date="2022-08-01T08:50:00Z">
        <w:r>
          <w:rPr>
            <w:highlight w:val="yellow"/>
          </w:rPr>
          <w:t>In case</w:t>
        </w:r>
      </w:ins>
      <w:del w:id="147" w:author="Changes since 5.0" w:date="2022-08-01T08:50:00Z">
        <w:r w:rsidR="00BF259B" w:rsidRPr="00AB4522">
          <w:rPr>
            <w:highlight w:val="yellow"/>
          </w:rPr>
          <w:delText>If</w:delText>
        </w:r>
      </w:del>
      <w:r w:rsidR="00BF259B" w:rsidRPr="00AB4522">
        <w:rPr>
          <w:highlight w:val="yellow"/>
        </w:rPr>
        <w:t xml:space="preserve"> </w:t>
      </w:r>
      <w:r w:rsidR="00BF259B" w:rsidRPr="00EE151E">
        <w:rPr>
          <w:b/>
          <w:i/>
          <w:highlight w:val="yellow"/>
          <w:rPrChange w:id="148" w:author="Changes since 5.0" w:date="2022-08-01T08:50:00Z">
            <w:rPr>
              <w:highlight w:val="yellow"/>
            </w:rPr>
          </w:rPrChange>
        </w:rPr>
        <w:t>IIS</w:t>
      </w:r>
      <w:r w:rsidR="00BF259B" w:rsidRPr="00AB4522">
        <w:rPr>
          <w:highlight w:val="yellow"/>
        </w:rPr>
        <w:t xml:space="preserve"> has been installed as a Windows Feature</w:t>
      </w:r>
      <w:del w:id="149" w:author="Changes since 5.0" w:date="2022-08-01T08:50:00Z">
        <w:r w:rsidR="00BF259B" w:rsidRPr="00AB4522">
          <w:rPr>
            <w:highlight w:val="yellow"/>
          </w:rPr>
          <w:delText>. If possible</w:delText>
        </w:r>
      </w:del>
      <w:r w:rsidR="00BF259B" w:rsidRPr="00AB4522">
        <w:rPr>
          <w:highlight w:val="yellow"/>
        </w:rPr>
        <w:t xml:space="preserve">, disable IIS. If this is not possible, verify that </w:t>
      </w:r>
      <w:ins w:id="150" w:author="Changes since 5.0" w:date="2022-08-01T08:50:00Z">
        <w:r w:rsidR="002E0F48">
          <w:rPr>
            <w:highlight w:val="yellow"/>
          </w:rPr>
          <w:t>no websites</w:t>
        </w:r>
      </w:ins>
      <w:del w:id="151" w:author="Changes since 5.0" w:date="2022-08-01T08:50:00Z">
        <w:r w:rsidR="00BF259B" w:rsidRPr="00AB4522">
          <w:rPr>
            <w:highlight w:val="yellow"/>
          </w:rPr>
          <w:delText>there</w:delText>
        </w:r>
      </w:del>
      <w:r w:rsidR="00BF259B" w:rsidRPr="00AB4522">
        <w:rPr>
          <w:highlight w:val="yellow"/>
        </w:rPr>
        <w:t xml:space="preserve"> are </w:t>
      </w:r>
      <w:del w:id="152" w:author="Changes since 5.0" w:date="2022-08-01T08:50:00Z">
        <w:r w:rsidR="00BF259B" w:rsidRPr="00AB4522">
          <w:rPr>
            <w:highlight w:val="yellow"/>
          </w:rPr>
          <w:delText xml:space="preserve">no web sites </w:delText>
        </w:r>
      </w:del>
      <w:r w:rsidR="00BF259B" w:rsidRPr="00AB4522">
        <w:rPr>
          <w:highlight w:val="yellow"/>
        </w:rPr>
        <w:t>listening on any ports.</w:t>
      </w:r>
      <w:r w:rsidR="00BF259B">
        <w:t xml:space="preserve"> </w:t>
      </w:r>
    </w:p>
    <w:p w14:paraId="016E0C08" w14:textId="77777777" w:rsidR="00BF259B" w:rsidRDefault="00BF259B" w:rsidP="005B17A0"/>
    <w:p w14:paraId="75D04381" w14:textId="77777777" w:rsidR="00BF259B" w:rsidRPr="00CD3242" w:rsidRDefault="00BF259B" w:rsidP="005B17A0"/>
    <w:p w14:paraId="51BA9955" w14:textId="77777777" w:rsidR="00BF259B" w:rsidRDefault="00BF259B" w:rsidP="005B17A0">
      <w:pPr>
        <w:ind w:left="720"/>
        <w:rPr>
          <w:noProof/>
          <w:lang w:val="en-GB" w:eastAsia="en-GB"/>
        </w:rPr>
      </w:pPr>
    </w:p>
    <w:p w14:paraId="1DBD9C80" w14:textId="7004E722" w:rsidR="00BF259B" w:rsidRDefault="00BF259B" w:rsidP="00BF259B">
      <w:pPr>
        <w:pStyle w:val="Heading2"/>
        <w:numPr>
          <w:ilvl w:val="1"/>
          <w:numId w:val="14"/>
        </w:numPr>
        <w:suppressAutoHyphens w:val="0"/>
        <w:spacing w:before="240" w:after="60" w:line="276" w:lineRule="auto"/>
        <w:ind w:left="567"/>
        <w:rPr>
          <w:del w:id="153" w:author="Changes since 5.0" w:date="2022-08-01T08:50:00Z"/>
        </w:rPr>
      </w:pPr>
      <w:bookmarkStart w:id="154" w:name="_Toc110235429"/>
      <w:r w:rsidRPr="00AB4522">
        <w:rPr>
          <w:highlight w:val="yellow"/>
        </w:rPr>
        <w:t>Windows System/Virtual Swap Settings</w:t>
      </w:r>
      <w:r w:rsidRPr="0081471E">
        <w:rPr>
          <w:b w:val="0"/>
          <w:highlight w:val="yellow"/>
          <w:rPrChange w:id="155" w:author="Changes since 5.0" w:date="2022-08-01T08:50:00Z">
            <w:rPr>
              <w:b w:val="0"/>
            </w:rPr>
          </w:rPrChange>
        </w:rPr>
        <w:t>- Need discussion with Hassan</w:t>
      </w:r>
      <w:bookmarkEnd w:id="154"/>
    </w:p>
    <w:p w14:paraId="0E29A043" w14:textId="77777777" w:rsidR="00BF259B" w:rsidRPr="0081471E" w:rsidRDefault="00BF259B">
      <w:pPr>
        <w:pStyle w:val="Heading2"/>
        <w:numPr>
          <w:ilvl w:val="1"/>
          <w:numId w:val="39"/>
        </w:numPr>
        <w:rPr>
          <w:highlight w:val="yellow"/>
          <w:rPrChange w:id="156" w:author="Changes since 5.0" w:date="2022-08-01T08:50:00Z">
            <w:rPr/>
          </w:rPrChange>
        </w:rPr>
        <w:pPrChange w:id="157" w:author="Changes since 5.0" w:date="2022-08-01T08:50:00Z">
          <w:pPr>
            <w:jc w:val="both"/>
          </w:pPr>
        </w:pPrChange>
      </w:pPr>
    </w:p>
    <w:p w14:paraId="6DF5E1EF" w14:textId="77777777" w:rsidR="00BF259B" w:rsidRDefault="00BF259B">
      <w:pPr>
        <w:pStyle w:val="BodyText"/>
        <w:pPrChange w:id="158" w:author="Changes since 5.0" w:date="2022-08-01T08:50:00Z">
          <w:pPr>
            <w:jc w:val="both"/>
          </w:pPr>
        </w:pPrChange>
      </w:pPr>
      <w:r>
        <w:t xml:space="preserve">The Windows System/Virtual Swap settings must be updated to match the physical memory of the server. </w:t>
      </w:r>
    </w:p>
    <w:p w14:paraId="0CE9857D" w14:textId="64C9C0F5" w:rsidR="00BF259B" w:rsidRDefault="00BF259B">
      <w:pPr>
        <w:pStyle w:val="ListNumber"/>
        <w:pPrChange w:id="159" w:author="Changes since 5.0" w:date="2022-08-01T08:50:00Z">
          <w:pPr>
            <w:numPr>
              <w:numId w:val="18"/>
            </w:numPr>
            <w:ind w:left="720" w:hanging="360"/>
          </w:pPr>
        </w:pPrChange>
      </w:pPr>
      <w:r>
        <w:t xml:space="preserve">Navigate to </w:t>
      </w:r>
      <w:r w:rsidRPr="00136E05">
        <w:rPr>
          <w:b/>
        </w:rPr>
        <w:t>Control Panel</w:t>
      </w:r>
      <w:ins w:id="160" w:author="Changes since 5.0" w:date="2022-08-01T08:50:00Z">
        <w:r w:rsidR="00EE489E">
          <w:rPr>
            <w:b/>
          </w:rPr>
          <w:t xml:space="preserve"> </w:t>
        </w:r>
        <w:r w:rsidRPr="00136E05">
          <w:rPr>
            <w:b/>
          </w:rPr>
          <w:t>&gt;</w:t>
        </w:r>
      </w:ins>
      <w:del w:id="161" w:author="Changes since 5.0" w:date="2022-08-01T08:50:00Z">
        <w:r w:rsidRPr="00136E05">
          <w:rPr>
            <w:b/>
          </w:rPr>
          <w:delText>-&gt;</w:delText>
        </w:r>
      </w:del>
      <w:r w:rsidRPr="00136E05">
        <w:rPr>
          <w:b/>
        </w:rPr>
        <w:t>System</w:t>
      </w:r>
      <w:r>
        <w:t xml:space="preserve">. Take a note of the </w:t>
      </w:r>
      <w:r w:rsidRPr="00D76DDC">
        <w:t>Installed memory (RAM)</w:t>
      </w:r>
      <w:r>
        <w:t xml:space="preserve"> value</w:t>
      </w:r>
    </w:p>
    <w:p w14:paraId="75B2C308" w14:textId="77777777" w:rsidR="00BF259B" w:rsidRDefault="00BF259B">
      <w:pPr>
        <w:ind w:left="1440"/>
        <w:jc w:val="center"/>
        <w:rPr>
          <w:noProof/>
          <w:lang w:val="en-GB" w:eastAsia="en-GB"/>
        </w:rPr>
        <w:pPrChange w:id="162" w:author="Changes since 5.0" w:date="2022-08-01T08:50:00Z">
          <w:pPr>
            <w:ind w:left="1440"/>
          </w:pPr>
        </w:pPrChange>
      </w:pPr>
      <w:r w:rsidRPr="009E0B1C">
        <w:rPr>
          <w:rFonts w:ascii="Open Sans" w:hAnsi="Open Sans"/>
          <w:noProof/>
          <w:sz w:val="22"/>
          <w:lang w:val="en-GB"/>
          <w:rPrChange w:id="163" w:author="Changes since 5.0" w:date="2022-08-01T08:50:00Z">
            <w:rPr>
              <w:noProof/>
              <w:lang w:val="en-GB" w:eastAsia="en-GB"/>
            </w:rPr>
          </w:rPrChange>
        </w:rPr>
        <w:drawing>
          <wp:inline distT="0" distB="0" distL="0" distR="0" wp14:anchorId="1DD5FE92" wp14:editId="3593EEF9">
            <wp:extent cx="4248150" cy="2686050"/>
            <wp:effectExtent l="0" t="0" r="0" b="0"/>
            <wp:docPr id="2784530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248150" cy="2686050"/>
                    </a:xfrm>
                    <a:prstGeom prst="rect">
                      <a:avLst/>
                    </a:prstGeom>
                    <a:noFill/>
                    <a:ln>
                      <a:noFill/>
                    </a:ln>
                  </pic:spPr>
                </pic:pic>
              </a:graphicData>
            </a:graphic>
          </wp:inline>
        </w:drawing>
      </w:r>
    </w:p>
    <w:p w14:paraId="65F0F3B4" w14:textId="77777777" w:rsidR="00BF259B" w:rsidRDefault="00BF259B" w:rsidP="005B17A0">
      <w:pPr>
        <w:ind w:left="720"/>
        <w:jc w:val="center"/>
        <w:rPr>
          <w:noProof/>
          <w:lang w:val="en-GB" w:eastAsia="en-GB"/>
        </w:rPr>
      </w:pPr>
    </w:p>
    <w:p w14:paraId="67C22C83" w14:textId="2AFC752F" w:rsidR="00BF259B" w:rsidRPr="00136E05" w:rsidRDefault="00BF259B">
      <w:pPr>
        <w:pStyle w:val="ListNumber"/>
        <w:pPrChange w:id="164" w:author="Changes since 5.0" w:date="2022-08-01T08:50:00Z">
          <w:pPr>
            <w:numPr>
              <w:numId w:val="18"/>
            </w:numPr>
            <w:ind w:left="720" w:hanging="360"/>
          </w:pPr>
        </w:pPrChange>
      </w:pPr>
      <w:r w:rsidRPr="00136E05">
        <w:rPr>
          <w:rPrChange w:id="165" w:author="Changes since 5.0" w:date="2022-08-01T08:50:00Z">
            <w:rPr>
              <w:noProof/>
              <w:lang w:eastAsia="en-GB"/>
            </w:rPr>
          </w:rPrChange>
        </w:rPr>
        <w:t xml:space="preserve">Select </w:t>
      </w:r>
      <w:r w:rsidRPr="008C26A6">
        <w:rPr>
          <w:b/>
          <w:i/>
          <w:rPrChange w:id="166" w:author="Changes since 5.0" w:date="2022-08-01T08:50:00Z">
            <w:rPr>
              <w:b/>
              <w:noProof/>
              <w:lang w:eastAsia="en-GB"/>
            </w:rPr>
          </w:rPrChange>
        </w:rPr>
        <w:t>Advanced system settings</w:t>
      </w:r>
      <w:r w:rsidRPr="00136E05">
        <w:rPr>
          <w:rPrChange w:id="167" w:author="Changes since 5.0" w:date="2022-08-01T08:50:00Z">
            <w:rPr>
              <w:noProof/>
              <w:lang w:eastAsia="en-GB"/>
            </w:rPr>
          </w:rPrChange>
        </w:rPr>
        <w:t xml:space="preserve">, then from the </w:t>
      </w:r>
      <w:r w:rsidRPr="008C26A6">
        <w:rPr>
          <w:b/>
          <w:i/>
          <w:rPrChange w:id="168" w:author="Changes since 5.0" w:date="2022-08-01T08:50:00Z">
            <w:rPr>
              <w:b/>
              <w:noProof/>
              <w:lang w:eastAsia="en-GB"/>
            </w:rPr>
          </w:rPrChange>
        </w:rPr>
        <w:t>Advanced</w:t>
      </w:r>
      <w:ins w:id="169" w:author="Changes since 5.0" w:date="2022-08-01T08:50:00Z">
        <w:r w:rsidR="00EE489E" w:rsidRPr="008C26A6">
          <w:rPr>
            <w:b/>
            <w:bCs/>
            <w:i/>
            <w:iCs/>
            <w:noProof/>
            <w:lang w:eastAsia="en-GB"/>
          </w:rPr>
          <w:t xml:space="preserve"> &gt;</w:t>
        </w:r>
      </w:ins>
      <w:del w:id="170" w:author="Changes since 5.0" w:date="2022-08-01T08:50:00Z">
        <w:r w:rsidRPr="00422590">
          <w:rPr>
            <w:b/>
            <w:noProof/>
            <w:lang w:eastAsia="en-GB"/>
          </w:rPr>
          <w:delText>/</w:delText>
        </w:r>
      </w:del>
      <w:r w:rsidRPr="008C26A6">
        <w:rPr>
          <w:b/>
          <w:i/>
          <w:rPrChange w:id="171" w:author="Changes since 5.0" w:date="2022-08-01T08:50:00Z">
            <w:rPr>
              <w:b/>
              <w:noProof/>
              <w:lang w:eastAsia="en-GB"/>
            </w:rPr>
          </w:rPrChange>
        </w:rPr>
        <w:t>Performance</w:t>
      </w:r>
      <w:r w:rsidRPr="00136E05">
        <w:rPr>
          <w:noProof/>
          <w:lang w:eastAsia="en-GB"/>
        </w:rPr>
        <w:t xml:space="preserve"> section select </w:t>
      </w:r>
      <w:r w:rsidRPr="008C26A6">
        <w:rPr>
          <w:b/>
          <w:i/>
          <w:rPrChange w:id="172" w:author="Changes since 5.0" w:date="2022-08-01T08:50:00Z">
            <w:rPr>
              <w:b/>
              <w:noProof/>
              <w:lang w:eastAsia="en-GB"/>
            </w:rPr>
          </w:rPrChange>
        </w:rPr>
        <w:t>Settings</w:t>
      </w:r>
    </w:p>
    <w:p w14:paraId="1F327B8D" w14:textId="77777777" w:rsidR="00BF259B" w:rsidRDefault="00BF259B" w:rsidP="005B17A0">
      <w:pPr>
        <w:ind w:left="720"/>
        <w:jc w:val="center"/>
        <w:rPr>
          <w:noProof/>
          <w:lang w:val="en-GB" w:eastAsia="en-GB"/>
        </w:rPr>
      </w:pPr>
      <w:r w:rsidRPr="009E0B1C">
        <w:rPr>
          <w:rFonts w:ascii="Open Sans" w:hAnsi="Open Sans"/>
          <w:noProof/>
          <w:sz w:val="22"/>
          <w:lang w:val="en-GB"/>
          <w:rPrChange w:id="173" w:author="Changes since 5.0" w:date="2022-08-01T08:50:00Z">
            <w:rPr>
              <w:noProof/>
              <w:lang w:val="en-GB" w:eastAsia="en-GB"/>
            </w:rPr>
          </w:rPrChange>
        </w:rPr>
        <w:drawing>
          <wp:inline distT="0" distB="0" distL="0" distR="0" wp14:anchorId="07438853" wp14:editId="44D17EAA">
            <wp:extent cx="2009775" cy="2371725"/>
            <wp:effectExtent l="0" t="0" r="0" b="0"/>
            <wp:docPr id="278453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009775" cy="2371725"/>
                    </a:xfrm>
                    <a:prstGeom prst="rect">
                      <a:avLst/>
                    </a:prstGeom>
                    <a:noFill/>
                    <a:ln>
                      <a:noFill/>
                    </a:ln>
                  </pic:spPr>
                </pic:pic>
              </a:graphicData>
            </a:graphic>
          </wp:inline>
        </w:drawing>
      </w:r>
      <w:del w:id="174" w:author="Changes since 5.0" w:date="2022-08-01T08:50:00Z">
        <w:r>
          <w:rPr>
            <w:noProof/>
            <w:lang w:val="en-GB" w:eastAsia="en-GB"/>
          </w:rPr>
          <w:delText xml:space="preserve">               </w:delText>
        </w:r>
      </w:del>
      <w:r w:rsidRPr="009E0B1C">
        <w:rPr>
          <w:rFonts w:ascii="Open Sans" w:hAnsi="Open Sans"/>
          <w:noProof/>
          <w:sz w:val="22"/>
          <w:lang w:val="en-GB"/>
          <w:rPrChange w:id="175" w:author="Changes since 5.0" w:date="2022-08-01T08:50:00Z">
            <w:rPr>
              <w:noProof/>
              <w:lang w:val="en-GB" w:eastAsia="en-GB"/>
            </w:rPr>
          </w:rPrChange>
        </w:rPr>
        <w:drawing>
          <wp:inline distT="0" distB="0" distL="0" distR="0" wp14:anchorId="33F52789" wp14:editId="5EFA7C33">
            <wp:extent cx="2085975" cy="2362200"/>
            <wp:effectExtent l="0" t="0" r="0" b="0"/>
            <wp:docPr id="2784530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085975" cy="2362200"/>
                    </a:xfrm>
                    <a:prstGeom prst="rect">
                      <a:avLst/>
                    </a:prstGeom>
                    <a:noFill/>
                    <a:ln>
                      <a:noFill/>
                    </a:ln>
                  </pic:spPr>
                </pic:pic>
              </a:graphicData>
            </a:graphic>
          </wp:inline>
        </w:drawing>
      </w:r>
    </w:p>
    <w:p w14:paraId="3228616B" w14:textId="77777777" w:rsidR="00BF259B" w:rsidRPr="009068A1" w:rsidRDefault="00BF259B" w:rsidP="005B17A0">
      <w:pPr>
        <w:ind w:left="720"/>
        <w:jc w:val="center"/>
      </w:pPr>
    </w:p>
    <w:p w14:paraId="7C0B79B0" w14:textId="4915BEEA" w:rsidR="00BF259B" w:rsidRPr="00142FC4" w:rsidDel="00DD0762" w:rsidRDefault="00BF259B" w:rsidP="00142FC4">
      <w:pPr>
        <w:spacing w:after="0" w:line="240" w:lineRule="auto"/>
        <w:rPr>
          <w:del w:id="176" w:author="Moses, Robbie" w:date="2022-08-01T09:37:00Z"/>
          <w:rFonts w:ascii="Open Sans" w:hAnsi="Open Sans"/>
          <w:sz w:val="22"/>
          <w:lang w:val="en-GB"/>
        </w:rPr>
      </w:pPr>
    </w:p>
    <w:p w14:paraId="08D3483B" w14:textId="77777777" w:rsidR="00BF259B" w:rsidRPr="00570B9F" w:rsidRDefault="00BF259B">
      <w:pPr>
        <w:pStyle w:val="ListNumber"/>
        <w:pPrChange w:id="177" w:author="Changes since 5.0" w:date="2022-08-01T08:50:00Z">
          <w:pPr>
            <w:numPr>
              <w:numId w:val="18"/>
            </w:numPr>
            <w:ind w:left="720" w:hanging="360"/>
          </w:pPr>
        </w:pPrChange>
      </w:pPr>
      <w:r>
        <w:t xml:space="preserve">Select </w:t>
      </w:r>
      <w:r w:rsidRPr="001D283A">
        <w:rPr>
          <w:b/>
          <w:i/>
          <w:rPrChange w:id="178" w:author="Changes since 5.0" w:date="2022-08-01T08:50:00Z">
            <w:rPr>
              <w:b/>
            </w:rPr>
          </w:rPrChange>
        </w:rPr>
        <w:t>Adjust for best performance</w:t>
      </w:r>
      <w:r>
        <w:t xml:space="preserve"> and</w:t>
      </w:r>
      <w:del w:id="179" w:author="Changes since 5.0" w:date="2022-08-01T08:50:00Z">
        <w:r>
          <w:delText xml:space="preserve"> then</w:delText>
        </w:r>
      </w:del>
      <w:r>
        <w:t xml:space="preserve"> click on the </w:t>
      </w:r>
      <w:r w:rsidRPr="001D283A">
        <w:rPr>
          <w:b/>
          <w:i/>
          <w:rPrChange w:id="180" w:author="Changes since 5.0" w:date="2022-08-01T08:50:00Z">
            <w:rPr>
              <w:b/>
            </w:rPr>
          </w:rPrChange>
        </w:rPr>
        <w:t>Advanced</w:t>
      </w:r>
      <w:r>
        <w:t xml:space="preserve"> tab</w:t>
      </w:r>
    </w:p>
    <w:p w14:paraId="2C86BBE7" w14:textId="77777777" w:rsidR="00BF259B" w:rsidRDefault="00BF259B">
      <w:pPr>
        <w:ind w:left="720"/>
        <w:jc w:val="center"/>
        <w:pPrChange w:id="181" w:author="Changes since 5.0" w:date="2022-08-01T08:50:00Z">
          <w:pPr>
            <w:ind w:left="720"/>
          </w:pPr>
        </w:pPrChange>
      </w:pPr>
      <w:r w:rsidRPr="00EF450A">
        <w:rPr>
          <w:noProof/>
        </w:rPr>
        <w:drawing>
          <wp:inline distT="0" distB="0" distL="0" distR="0" wp14:anchorId="4A7B8AAA" wp14:editId="0083894F">
            <wp:extent cx="2428875" cy="1371600"/>
            <wp:effectExtent l="0" t="0" r="0" b="0"/>
            <wp:docPr id="278453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428875" cy="1371600"/>
                    </a:xfrm>
                    <a:prstGeom prst="rect">
                      <a:avLst/>
                    </a:prstGeom>
                    <a:noFill/>
                    <a:ln>
                      <a:noFill/>
                    </a:ln>
                  </pic:spPr>
                </pic:pic>
              </a:graphicData>
            </a:graphic>
          </wp:inline>
        </w:drawing>
      </w:r>
    </w:p>
    <w:p w14:paraId="47E356CC" w14:textId="77777777" w:rsidR="00BF259B" w:rsidRPr="00132AC9" w:rsidRDefault="00BF259B" w:rsidP="005B17A0">
      <w:pPr>
        <w:ind w:left="720"/>
      </w:pPr>
    </w:p>
    <w:p w14:paraId="7785ADB1" w14:textId="77777777" w:rsidR="00BF259B" w:rsidRPr="00CF6987" w:rsidRDefault="00BF259B">
      <w:pPr>
        <w:pStyle w:val="ListNumber"/>
        <w:rPr>
          <w:noProof/>
          <w:lang w:eastAsia="en-GB"/>
        </w:rPr>
        <w:pPrChange w:id="182" w:author="Changes since 5.0" w:date="2022-08-01T08:50:00Z">
          <w:pPr>
            <w:numPr>
              <w:numId w:val="18"/>
            </w:numPr>
            <w:ind w:left="720" w:hanging="360"/>
          </w:pPr>
        </w:pPrChange>
      </w:pPr>
      <w:r>
        <w:rPr>
          <w:rPrChange w:id="183" w:author="Changes since 5.0" w:date="2022-08-01T08:50:00Z">
            <w:rPr>
              <w:noProof/>
              <w:lang w:eastAsia="en-GB"/>
            </w:rPr>
          </w:rPrChange>
        </w:rPr>
        <w:t xml:space="preserve">Select the </w:t>
      </w:r>
      <w:r w:rsidRPr="00D76DDC">
        <w:rPr>
          <w:b/>
          <w:noProof/>
          <w:lang w:eastAsia="en-GB"/>
        </w:rPr>
        <w:t>Change..</w:t>
      </w:r>
      <w:r>
        <w:rPr>
          <w:noProof/>
          <w:lang w:eastAsia="en-GB"/>
        </w:rPr>
        <w:t xml:space="preserve"> option</w:t>
      </w:r>
    </w:p>
    <w:p w14:paraId="5E655A7B" w14:textId="77777777" w:rsidR="00BF259B" w:rsidRDefault="00BF259B">
      <w:pPr>
        <w:ind w:left="720"/>
        <w:jc w:val="center"/>
        <w:pPrChange w:id="184" w:author="Changes since 5.0" w:date="2022-08-01T08:50:00Z">
          <w:pPr>
            <w:ind w:left="720"/>
          </w:pPr>
        </w:pPrChange>
      </w:pPr>
      <w:r>
        <w:rPr>
          <w:noProof/>
        </w:rPr>
        <w:drawing>
          <wp:inline distT="0" distB="0" distL="0" distR="0" wp14:anchorId="51373E3E" wp14:editId="4F5BA03F">
            <wp:extent cx="2381250" cy="2057400"/>
            <wp:effectExtent l="0" t="0" r="0" b="0"/>
            <wp:docPr id="278453063" name="Picture 278453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381250" cy="2057400"/>
                    </a:xfrm>
                    <a:prstGeom prst="rect">
                      <a:avLst/>
                    </a:prstGeom>
                    <a:noFill/>
                    <a:ln>
                      <a:noFill/>
                    </a:ln>
                  </pic:spPr>
                </pic:pic>
              </a:graphicData>
            </a:graphic>
          </wp:inline>
        </w:drawing>
      </w:r>
    </w:p>
    <w:p w14:paraId="714D1233" w14:textId="77777777" w:rsidR="00BF259B" w:rsidRPr="00132AC9" w:rsidRDefault="00BF259B" w:rsidP="005B17A0">
      <w:pPr>
        <w:ind w:left="720"/>
        <w:jc w:val="center"/>
      </w:pPr>
    </w:p>
    <w:p w14:paraId="34C00F7C" w14:textId="77777777" w:rsidR="00BF259B" w:rsidRPr="00CF6987" w:rsidRDefault="00BF259B">
      <w:pPr>
        <w:pStyle w:val="ListNumber"/>
        <w:rPr>
          <w:noProof/>
          <w:lang w:eastAsia="en-GB"/>
        </w:rPr>
        <w:pPrChange w:id="185" w:author="Changes since 5.0" w:date="2022-08-01T08:50:00Z">
          <w:pPr>
            <w:numPr>
              <w:numId w:val="18"/>
            </w:numPr>
            <w:ind w:left="720" w:hanging="360"/>
          </w:pPr>
        </w:pPrChange>
      </w:pPr>
      <w:r>
        <w:rPr>
          <w:rPrChange w:id="186" w:author="Changes since 5.0" w:date="2022-08-01T08:50:00Z">
            <w:rPr>
              <w:noProof/>
              <w:lang w:eastAsia="en-GB"/>
            </w:rPr>
          </w:rPrChange>
        </w:rPr>
        <w:t xml:space="preserve">Deselect </w:t>
      </w:r>
      <w:r w:rsidRPr="00EB4B60">
        <w:rPr>
          <w:rPrChange w:id="187" w:author="Changes since 5.0" w:date="2022-08-01T08:50:00Z">
            <w:rPr>
              <w:b/>
              <w:noProof/>
              <w:lang w:eastAsia="en-GB"/>
            </w:rPr>
          </w:rPrChange>
        </w:rPr>
        <w:t>Automatically manage paging file size for all drives</w:t>
      </w:r>
    </w:p>
    <w:p w14:paraId="471EE3AF" w14:textId="77777777" w:rsidR="00BF259B" w:rsidRDefault="00BF259B">
      <w:pPr>
        <w:ind w:left="720"/>
        <w:jc w:val="center"/>
        <w:rPr>
          <w:noProof/>
          <w:lang w:val="en-GB" w:eastAsia="en-GB"/>
        </w:rPr>
        <w:pPrChange w:id="188" w:author="Changes since 5.0" w:date="2022-08-01T08:50:00Z">
          <w:pPr>
            <w:ind w:left="720"/>
          </w:pPr>
        </w:pPrChange>
      </w:pPr>
      <w:r w:rsidRPr="00132AC9">
        <w:rPr>
          <w:noProof/>
          <w:lang w:val="en-GB" w:eastAsia="en-GB"/>
        </w:rPr>
        <w:drawing>
          <wp:inline distT="0" distB="0" distL="0" distR="0" wp14:anchorId="091F8062" wp14:editId="188CEDDF">
            <wp:extent cx="1647825" cy="2209800"/>
            <wp:effectExtent l="0" t="0" r="0" b="0"/>
            <wp:docPr id="278453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647825" cy="2209800"/>
                    </a:xfrm>
                    <a:prstGeom prst="rect">
                      <a:avLst/>
                    </a:prstGeom>
                    <a:noFill/>
                    <a:ln>
                      <a:noFill/>
                    </a:ln>
                  </pic:spPr>
                </pic:pic>
              </a:graphicData>
            </a:graphic>
          </wp:inline>
        </w:drawing>
      </w:r>
    </w:p>
    <w:p w14:paraId="07119009" w14:textId="77777777" w:rsidR="00BF259B" w:rsidRDefault="00BF259B">
      <w:pPr>
        <w:spacing w:after="0" w:line="240" w:lineRule="auto"/>
        <w:rPr>
          <w:rFonts w:ascii="Open Sans" w:hAnsi="Open Sans"/>
          <w:sz w:val="22"/>
          <w:lang w:val="en-GB"/>
          <w:rPrChange w:id="189" w:author="Changes since 5.0" w:date="2022-08-01T08:50:00Z">
            <w:rPr/>
          </w:rPrChange>
        </w:rPr>
        <w:pPrChange w:id="190" w:author="Changes since 5.0" w:date="2022-08-01T08:50:00Z">
          <w:pPr/>
        </w:pPrChange>
      </w:pPr>
      <w:r>
        <w:rPr>
          <w:rPrChange w:id="191" w:author="Changes since 5.0" w:date="2022-08-01T08:50:00Z">
            <w:rPr>
              <w:noProof/>
              <w:lang w:val="en-GB" w:eastAsia="en-GB"/>
            </w:rPr>
          </w:rPrChange>
        </w:rPr>
        <w:br w:type="page"/>
      </w:r>
    </w:p>
    <w:p w14:paraId="47CF6C7B" w14:textId="77777777" w:rsidR="00BF259B" w:rsidRDefault="00BF259B">
      <w:pPr>
        <w:pStyle w:val="ListNumber"/>
        <w:pPrChange w:id="192" w:author="Changes since 5.0" w:date="2022-08-01T08:50:00Z">
          <w:pPr>
            <w:numPr>
              <w:numId w:val="18"/>
            </w:numPr>
            <w:ind w:left="720" w:hanging="360"/>
          </w:pPr>
        </w:pPrChange>
      </w:pPr>
      <w:r>
        <w:rPr>
          <w:rPrChange w:id="193" w:author="Changes since 5.0" w:date="2022-08-01T08:50:00Z">
            <w:rPr>
              <w:noProof/>
              <w:lang w:eastAsia="en-GB"/>
            </w:rPr>
          </w:rPrChange>
        </w:rPr>
        <w:lastRenderedPageBreak/>
        <w:t xml:space="preserve">Select </w:t>
      </w:r>
      <w:r w:rsidRPr="00511E12">
        <w:rPr>
          <w:b/>
          <w:noProof/>
          <w:lang w:eastAsia="en-GB"/>
        </w:rPr>
        <w:t>Custom Size</w:t>
      </w:r>
      <w:r>
        <w:rPr>
          <w:noProof/>
          <w:lang w:eastAsia="en-GB"/>
        </w:rPr>
        <w:t xml:space="preserve">. </w:t>
      </w:r>
      <w:r w:rsidRPr="00570B9F">
        <w:t xml:space="preserve">The Virtual Memory maximum paging file size should be 3 times the amount of RAM installed for the server (as </w:t>
      </w:r>
      <w:r>
        <w:t>per Microsoft recommendations:</w:t>
      </w:r>
    </w:p>
    <w:p w14:paraId="7B8181E6" w14:textId="77777777" w:rsidR="00BF259B" w:rsidRPr="00570B9F" w:rsidRDefault="00E2308A">
      <w:pPr>
        <w:pStyle w:val="BodyText"/>
        <w:pPrChange w:id="194" w:author="Changes since 5.0" w:date="2022-08-01T08:50:00Z">
          <w:pPr>
            <w:ind w:left="709"/>
          </w:pPr>
        </w:pPrChange>
      </w:pPr>
      <w:r w:rsidRPr="00C33AAC">
        <w:fldChar w:fldCharType="begin"/>
      </w:r>
      <w:r>
        <w:instrText xml:space="preserve"> HYPERLINK "https://support.microsoft.com/en-us/help/2860880/how-to-determine-the-appropriate-page-file-size-for-64-bit-versions-of" </w:instrText>
      </w:r>
      <w:r w:rsidRPr="00C33AAC">
        <w:fldChar w:fldCharType="separate"/>
      </w:r>
      <w:r w:rsidR="00BF259B" w:rsidRPr="00C33AAC">
        <w:rPr>
          <w:rStyle w:val="Hyperlink"/>
          <w:i/>
          <w:rPrChange w:id="195" w:author="Changes since 5.0" w:date="2022-08-01T08:50:00Z">
            <w:rPr>
              <w:rStyle w:val="Hyperlink"/>
              <w:rFonts w:cs="Arial"/>
            </w:rPr>
          </w:rPrChange>
        </w:rPr>
        <w:t>https://support.microsoft.com/en-us/help/2860880/how-to-determine-the-appropriate-page-file-size-for-64-bit-versions-of</w:t>
      </w:r>
      <w:r w:rsidRPr="00C33AAC">
        <w:rPr>
          <w:rStyle w:val="Hyperlink"/>
          <w:i/>
          <w:rPrChange w:id="196" w:author="Changes since 5.0" w:date="2022-08-01T08:50:00Z">
            <w:rPr>
              <w:rStyle w:val="Hyperlink"/>
              <w:rFonts w:cs="Arial"/>
            </w:rPr>
          </w:rPrChange>
        </w:rPr>
        <w:fldChar w:fldCharType="end"/>
      </w:r>
      <w:r w:rsidR="00BF259B" w:rsidRPr="00570B9F">
        <w:t xml:space="preserve"> ) </w:t>
      </w:r>
    </w:p>
    <w:p w14:paraId="32613EE1" w14:textId="77777777" w:rsidR="00BF259B" w:rsidRPr="000628A6" w:rsidRDefault="00BF259B" w:rsidP="005B17A0">
      <w:pPr>
        <w:pStyle w:val="NormalWeb"/>
        <w:spacing w:before="0" w:beforeAutospacing="0" w:after="0" w:afterAutospacing="0"/>
        <w:rPr>
          <w:del w:id="197" w:author="Changes since 5.0" w:date="2022-08-01T08:50:00Z"/>
          <w:rFonts w:ascii="Arial" w:hAnsi="Arial" w:cs="Arial"/>
          <w:lang w:val="en-GB" w:eastAsia="en-GB"/>
        </w:rPr>
      </w:pPr>
    </w:p>
    <w:p w14:paraId="57B60DFC" w14:textId="77777777" w:rsidR="00BF259B" w:rsidRDefault="00BF259B">
      <w:pPr>
        <w:pStyle w:val="BodyText"/>
        <w:pPrChange w:id="198" w:author="Changes since 5.0" w:date="2022-08-01T08:50:00Z">
          <w:pPr>
            <w:spacing w:after="0"/>
            <w:ind w:left="709"/>
          </w:pPr>
        </w:pPrChange>
      </w:pPr>
      <w:r>
        <w:t xml:space="preserve">Insert the size (in megabytes) in both the </w:t>
      </w:r>
      <w:r w:rsidRPr="00511E12">
        <w:rPr>
          <w:b/>
        </w:rPr>
        <w:t>Initial size</w:t>
      </w:r>
      <w:r>
        <w:t xml:space="preserve"> and </w:t>
      </w:r>
      <w:r w:rsidRPr="00511E12">
        <w:rPr>
          <w:b/>
        </w:rPr>
        <w:t>Maximum size</w:t>
      </w:r>
      <w:r>
        <w:t xml:space="preserve"> boxes and </w:t>
      </w:r>
      <w:del w:id="199" w:author="Changes since 5.0" w:date="2022-08-01T08:50:00Z">
        <w:r>
          <w:delText xml:space="preserve">then </w:delText>
        </w:r>
      </w:del>
      <w:r>
        <w:t xml:space="preserve">click on the </w:t>
      </w:r>
      <w:r w:rsidRPr="00511E12">
        <w:rPr>
          <w:b/>
        </w:rPr>
        <w:t>Set</w:t>
      </w:r>
      <w:r>
        <w:t xml:space="preserve"> button.</w:t>
      </w:r>
    </w:p>
    <w:p w14:paraId="7E436AFD" w14:textId="77777777" w:rsidR="00BF259B" w:rsidRDefault="00BF259B">
      <w:pPr>
        <w:pStyle w:val="Note"/>
        <w:rPr>
          <w:noProof/>
          <w:lang w:eastAsia="en-GB"/>
        </w:rPr>
        <w:pPrChange w:id="200" w:author="Changes since 5.0" w:date="2022-08-01T08:50:00Z">
          <w:pPr>
            <w:ind w:left="720"/>
          </w:pPr>
        </w:pPrChange>
      </w:pPr>
      <w:del w:id="201" w:author="Changes since 5.0" w:date="2022-08-01T08:50:00Z">
        <w:r w:rsidRPr="00A045EF">
          <w:rPr>
            <w:noProof/>
            <w:lang w:eastAsia="en-GB"/>
          </w:rPr>
          <w:br/>
        </w:r>
      </w:del>
      <w:r w:rsidRPr="00546B5B">
        <w:rPr>
          <w:b/>
          <w:rPrChange w:id="202" w:author="Changes since 5.0" w:date="2022-08-01T08:50:00Z">
            <w:rPr>
              <w:noProof/>
              <w:u w:val="single"/>
              <w:lang w:eastAsia="en-GB"/>
            </w:rPr>
          </w:rPrChange>
        </w:rPr>
        <w:t>Note</w:t>
      </w:r>
      <w:r w:rsidRPr="00546B5B">
        <w:rPr>
          <w:rPrChange w:id="203" w:author="Changes since 5.0" w:date="2022-08-01T08:50:00Z">
            <w:rPr>
              <w:noProof/>
              <w:u w:val="single"/>
              <w:lang w:eastAsia="en-GB"/>
            </w:rPr>
          </w:rPrChange>
        </w:rPr>
        <w:t>:</w:t>
      </w:r>
      <w:r w:rsidRPr="00A045EF">
        <w:rPr>
          <w:rPrChange w:id="204" w:author="Changes since 5.0" w:date="2022-08-01T08:50:00Z">
            <w:rPr>
              <w:noProof/>
              <w:lang w:eastAsia="en-GB"/>
            </w:rPr>
          </w:rPrChange>
        </w:rPr>
        <w:t xml:space="preserve"> i</w:t>
      </w:r>
      <w:r>
        <w:rPr>
          <w:rPrChange w:id="205" w:author="Changes since 5.0" w:date="2022-08-01T08:50:00Z">
            <w:rPr>
              <w:noProof/>
              <w:lang w:eastAsia="en-GB"/>
            </w:rPr>
          </w:rPrChange>
        </w:rPr>
        <w:t>n this example, the server has 24</w:t>
      </w:r>
      <w:r w:rsidRPr="00A045EF">
        <w:rPr>
          <w:rPrChange w:id="206" w:author="Changes since 5.0" w:date="2022-08-01T08:50:00Z">
            <w:rPr>
              <w:noProof/>
              <w:lang w:eastAsia="en-GB"/>
            </w:rPr>
          </w:rPrChange>
        </w:rPr>
        <w:t>GB of RAM installed.</w:t>
      </w:r>
      <w:r>
        <w:rPr>
          <w:rPrChange w:id="207" w:author="Changes since 5.0" w:date="2022-08-01T08:50:00Z">
            <w:rPr>
              <w:noProof/>
              <w:lang w:eastAsia="en-GB"/>
            </w:rPr>
          </w:rPrChange>
        </w:rPr>
        <w:t xml:space="preserve"> 3 x 24GB = 72GB. </w:t>
      </w:r>
      <w:del w:id="208" w:author="Changes since 5.0" w:date="2022-08-01T08:50:00Z">
        <w:r>
          <w:rPr>
            <w:noProof/>
            <w:lang w:eastAsia="en-GB"/>
          </w:rPr>
          <w:delText xml:space="preserve">     </w:delText>
        </w:r>
      </w:del>
      <w:r>
        <w:rPr>
          <w:rPrChange w:id="209" w:author="Changes since 5.0" w:date="2022-08-01T08:50:00Z">
            <w:rPr>
              <w:noProof/>
              <w:lang w:eastAsia="en-GB"/>
            </w:rPr>
          </w:rPrChange>
        </w:rPr>
        <w:t>1 GB = 1024MB. 72GB = 73728MB.</w:t>
      </w:r>
    </w:p>
    <w:p w14:paraId="7B6C6212" w14:textId="77777777" w:rsidR="00BF259B" w:rsidRPr="00132AC9" w:rsidRDefault="00BF259B" w:rsidP="005B17A0">
      <w:pPr>
        <w:ind w:left="720"/>
        <w:rPr>
          <w:del w:id="210" w:author="Changes since 5.0" w:date="2022-08-01T08:50:00Z"/>
        </w:rPr>
      </w:pPr>
    </w:p>
    <w:p w14:paraId="07FB379E" w14:textId="77777777" w:rsidR="00BF259B" w:rsidRDefault="00BF259B">
      <w:pPr>
        <w:ind w:left="720"/>
        <w:jc w:val="center"/>
        <w:rPr>
          <w:noProof/>
          <w:lang w:val="en-GB" w:eastAsia="en-GB"/>
        </w:rPr>
        <w:pPrChange w:id="211" w:author="Changes since 5.0" w:date="2022-08-01T08:50:00Z">
          <w:pPr>
            <w:ind w:left="720"/>
          </w:pPr>
        </w:pPrChange>
      </w:pPr>
      <w:r w:rsidRPr="0074564C">
        <w:rPr>
          <w:noProof/>
          <w:lang w:val="en-GB" w:eastAsia="en-GB"/>
        </w:rPr>
        <w:drawing>
          <wp:inline distT="0" distB="0" distL="0" distR="0" wp14:anchorId="718E3550" wp14:editId="77A02BD4">
            <wp:extent cx="2762250" cy="3648075"/>
            <wp:effectExtent l="0" t="0" r="0" b="0"/>
            <wp:docPr id="278453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762250" cy="3648075"/>
                    </a:xfrm>
                    <a:prstGeom prst="rect">
                      <a:avLst/>
                    </a:prstGeom>
                    <a:noFill/>
                    <a:ln>
                      <a:noFill/>
                    </a:ln>
                  </pic:spPr>
                </pic:pic>
              </a:graphicData>
            </a:graphic>
          </wp:inline>
        </w:drawing>
      </w:r>
    </w:p>
    <w:p w14:paraId="4B914B3D" w14:textId="77777777" w:rsidR="00BF259B" w:rsidRDefault="00BF259B" w:rsidP="005B17A0">
      <w:pPr>
        <w:jc w:val="center"/>
        <w:rPr>
          <w:del w:id="212" w:author="Changes since 5.0" w:date="2022-08-01T08:50:00Z"/>
          <w:noProof/>
          <w:lang w:val="en-GB" w:eastAsia="en-GB"/>
        </w:rPr>
      </w:pPr>
    </w:p>
    <w:p w14:paraId="20004EC2" w14:textId="77777777" w:rsidR="00BF259B" w:rsidRDefault="00BF259B">
      <w:pPr>
        <w:pStyle w:val="ListNumber"/>
        <w:rPr>
          <w:noProof/>
          <w:lang w:eastAsia="en-GB"/>
        </w:rPr>
        <w:pPrChange w:id="213" w:author="Changes since 5.0" w:date="2022-08-01T08:50:00Z">
          <w:pPr>
            <w:numPr>
              <w:numId w:val="18"/>
            </w:numPr>
            <w:ind w:left="720" w:hanging="360"/>
          </w:pPr>
        </w:pPrChange>
      </w:pPr>
      <w:r>
        <w:rPr>
          <w:rPrChange w:id="214" w:author="Changes since 5.0" w:date="2022-08-01T08:50:00Z">
            <w:rPr>
              <w:noProof/>
              <w:lang w:eastAsia="en-GB"/>
            </w:rPr>
          </w:rPrChange>
        </w:rPr>
        <w:t xml:space="preserve">Select </w:t>
      </w:r>
      <w:r w:rsidRPr="0074564C">
        <w:rPr>
          <w:b/>
          <w:noProof/>
          <w:lang w:eastAsia="en-GB"/>
        </w:rPr>
        <w:t xml:space="preserve">OK </w:t>
      </w:r>
      <w:r w:rsidRPr="00237D19">
        <w:rPr>
          <w:noProof/>
          <w:lang w:eastAsia="en-GB"/>
        </w:rPr>
        <w:t>to commit the changes</w:t>
      </w:r>
    </w:p>
    <w:p w14:paraId="46DA3C06" w14:textId="77777777" w:rsidR="00BF259B" w:rsidRDefault="00BF259B" w:rsidP="005B17A0">
      <w:pPr>
        <w:rPr>
          <w:del w:id="215" w:author="Changes since 5.0" w:date="2022-08-01T08:50:00Z"/>
          <w:noProof/>
          <w:lang w:val="en-GB" w:eastAsia="en-GB"/>
        </w:rPr>
      </w:pPr>
    </w:p>
    <w:p w14:paraId="3D3D79F6" w14:textId="77777777" w:rsidR="00BF259B" w:rsidRDefault="00BF259B" w:rsidP="005B17A0">
      <w:pPr>
        <w:rPr>
          <w:del w:id="216" w:author="Changes since 5.0" w:date="2022-08-01T08:50:00Z"/>
          <w:noProof/>
          <w:lang w:val="en-GB" w:eastAsia="en-GB"/>
        </w:rPr>
      </w:pPr>
    </w:p>
    <w:p w14:paraId="7A7CACA7" w14:textId="11283B0F" w:rsidR="00BF259B" w:rsidRPr="001029A8" w:rsidRDefault="00BF259B" w:rsidP="00BF259B">
      <w:pPr>
        <w:pStyle w:val="Heading2"/>
        <w:numPr>
          <w:ilvl w:val="1"/>
          <w:numId w:val="14"/>
        </w:numPr>
        <w:suppressAutoHyphens w:val="0"/>
        <w:spacing w:before="240" w:after="60" w:line="276" w:lineRule="auto"/>
        <w:ind w:left="567"/>
        <w:rPr>
          <w:del w:id="217" w:author="Changes since 5.0" w:date="2022-08-01T08:50:00Z"/>
        </w:rPr>
      </w:pPr>
      <w:del w:id="218" w:author="Changes since 5.0" w:date="2022-08-01T08:50:00Z">
        <w:r>
          <w:br w:type="page"/>
        </w:r>
      </w:del>
    </w:p>
    <w:p w14:paraId="522E1B70" w14:textId="0BE08D1A" w:rsidR="00BF259B" w:rsidRPr="001029A8" w:rsidRDefault="00BF259B" w:rsidP="005F73AE">
      <w:pPr>
        <w:pStyle w:val="Heading2"/>
        <w:numPr>
          <w:ilvl w:val="1"/>
          <w:numId w:val="39"/>
        </w:numPr>
      </w:pPr>
      <w:bookmarkStart w:id="219" w:name="_Toc110235430"/>
      <w:r w:rsidRPr="00AB4522">
        <w:rPr>
          <w:highlight w:val="yellow"/>
        </w:rPr>
        <w:lastRenderedPageBreak/>
        <w:t>TCP/IP Registry Configuration</w:t>
      </w:r>
      <w:r>
        <w:t>- Need discussion with Hassan if they were performed or not. They were not performed during slim installation by Engineering</w:t>
      </w:r>
      <w:bookmarkEnd w:id="219"/>
    </w:p>
    <w:p w14:paraId="1BF87E27" w14:textId="4DDF8229" w:rsidR="00BF259B" w:rsidRPr="00C84E8E" w:rsidRDefault="00C84E8E">
      <w:pPr>
        <w:pStyle w:val="Caution"/>
        <w:rPr>
          <w:b/>
          <w:rPrChange w:id="220" w:author="Changes since 5.0" w:date="2022-08-01T08:50:00Z">
            <w:rPr>
              <w:b/>
              <w:color w:val="FF0000"/>
              <w:lang w:eastAsia="en-GB"/>
            </w:rPr>
          </w:rPrChange>
        </w:rPr>
        <w:pPrChange w:id="221" w:author="Changes since 5.0" w:date="2022-08-01T08:50:00Z">
          <w:pPr/>
        </w:pPrChange>
      </w:pPr>
      <w:ins w:id="222" w:author="Changes since 5.0" w:date="2022-08-01T08:50:00Z">
        <w:r>
          <w:rPr>
            <w:b/>
            <w:bCs/>
            <w:lang w:eastAsia="en-GB"/>
          </w:rPr>
          <w:t xml:space="preserve">Caution: </w:t>
        </w:r>
      </w:ins>
      <w:r w:rsidR="00BF259B" w:rsidRPr="00C84E8E">
        <w:rPr>
          <w:b/>
          <w:rPrChange w:id="223" w:author="Changes since 5.0" w:date="2022-08-01T08:50:00Z">
            <w:rPr>
              <w:b/>
              <w:color w:val="FF0000"/>
              <w:lang w:eastAsia="en-GB"/>
            </w:rPr>
          </w:rPrChange>
        </w:rPr>
        <w:t>The following settings must be applied to both the SQL server and the Application server</w:t>
      </w:r>
    </w:p>
    <w:p w14:paraId="270C5ED5" w14:textId="77777777" w:rsidR="00BF259B" w:rsidRPr="001029A8" w:rsidRDefault="00BF259B">
      <w:pPr>
        <w:pStyle w:val="BodyText"/>
        <w:pPrChange w:id="224" w:author="Changes since 5.0" w:date="2022-08-01T08:50:00Z">
          <w:pPr/>
        </w:pPrChange>
      </w:pPr>
      <w:r w:rsidRPr="001029A8">
        <w:rPr>
          <w:lang w:eastAsia="en-GB"/>
        </w:rPr>
        <w:t>These changes increase the number of database connections available and reduce the time that each connection is held after the connection is no longer required.</w:t>
      </w:r>
    </w:p>
    <w:p w14:paraId="209EE1DB" w14:textId="2EAE7841" w:rsidR="00BF259B" w:rsidRPr="001029A8" w:rsidRDefault="00BF259B">
      <w:pPr>
        <w:pStyle w:val="ListNumber"/>
        <w:numPr>
          <w:ilvl w:val="0"/>
          <w:numId w:val="40"/>
        </w:numPr>
        <w:rPr>
          <w:lang w:eastAsia="en-GB"/>
        </w:rPr>
        <w:pPrChange w:id="225" w:author="Changes since 5.0" w:date="2022-08-01T08:50:00Z">
          <w:pPr>
            <w:numPr>
              <w:numId w:val="19"/>
            </w:numPr>
            <w:ind w:left="720" w:hanging="360"/>
          </w:pPr>
        </w:pPrChange>
      </w:pPr>
      <w:r w:rsidRPr="00E02B70">
        <w:rPr>
          <w:lang w:eastAsia="en-GB"/>
        </w:rPr>
        <w:t xml:space="preserve">Open the </w:t>
      </w:r>
      <w:r w:rsidRPr="00CF6987">
        <w:rPr>
          <w:b/>
          <w:lang w:eastAsia="en-GB"/>
        </w:rPr>
        <w:t xml:space="preserve">Registry Editor </w:t>
      </w:r>
      <w:r w:rsidRPr="00E02B70">
        <w:rPr>
          <w:lang w:eastAsia="en-GB"/>
        </w:rPr>
        <w:t xml:space="preserve">by </w:t>
      </w:r>
      <w:ins w:id="226" w:author="Changes since 5.0" w:date="2022-08-01T08:50:00Z">
        <w:r w:rsidR="00187637">
          <w:rPr>
            <w:lang w:eastAsia="en-GB"/>
          </w:rPr>
          <w:t>clicking</w:t>
        </w:r>
        <w:r w:rsidRPr="00E02B70">
          <w:rPr>
            <w:lang w:eastAsia="en-GB"/>
          </w:rPr>
          <w:t xml:space="preserve"> </w:t>
        </w:r>
        <w:r w:rsidR="00187637">
          <w:rPr>
            <w:lang w:eastAsia="en-GB"/>
          </w:rPr>
          <w:t>on</w:t>
        </w:r>
      </w:ins>
      <w:del w:id="227" w:author="Changes since 5.0" w:date="2022-08-01T08:50:00Z">
        <w:r w:rsidRPr="00E02B70">
          <w:rPr>
            <w:lang w:eastAsia="en-GB"/>
          </w:rPr>
          <w:delText>going to</w:delText>
        </w:r>
      </w:del>
      <w:r w:rsidRPr="00E02B70">
        <w:rPr>
          <w:lang w:eastAsia="en-GB"/>
        </w:rPr>
        <w:t xml:space="preserve"> </w:t>
      </w:r>
      <w:r w:rsidRPr="00CF6987">
        <w:rPr>
          <w:b/>
          <w:lang w:eastAsia="en-GB"/>
        </w:rPr>
        <w:t xml:space="preserve">Run </w:t>
      </w:r>
      <w:r w:rsidRPr="00E02B70">
        <w:rPr>
          <w:lang w:eastAsia="en-GB"/>
        </w:rPr>
        <w:t xml:space="preserve">and then </w:t>
      </w:r>
      <w:ins w:id="228" w:author="Changes since 5.0" w:date="2022-08-01T08:50:00Z">
        <w:r w:rsidR="00187637">
          <w:rPr>
            <w:lang w:eastAsia="en-GB"/>
          </w:rPr>
          <w:t>type</w:t>
        </w:r>
      </w:ins>
      <w:del w:id="229" w:author="Changes since 5.0" w:date="2022-08-01T08:50:00Z">
        <w:r w:rsidRPr="00E02B70">
          <w:rPr>
            <w:lang w:eastAsia="en-GB"/>
          </w:rPr>
          <w:delText>typing in</w:delText>
        </w:r>
      </w:del>
      <w:r w:rsidRPr="00E02B70">
        <w:rPr>
          <w:lang w:eastAsia="en-GB"/>
        </w:rPr>
        <w:t xml:space="preserve"> </w:t>
      </w:r>
      <w:r w:rsidRPr="00CF6987">
        <w:rPr>
          <w:b/>
          <w:lang w:eastAsia="en-GB"/>
        </w:rPr>
        <w:t>Regedit</w:t>
      </w:r>
      <w:r w:rsidRPr="00E02B70">
        <w:rPr>
          <w:lang w:eastAsia="en-GB"/>
        </w:rPr>
        <w:t xml:space="preserve"> and </w:t>
      </w:r>
      <w:ins w:id="230" w:author="Changes since 5.0" w:date="2022-08-01T08:50:00Z">
        <w:r w:rsidRPr="00E02B70">
          <w:rPr>
            <w:lang w:eastAsia="en-GB"/>
          </w:rPr>
          <w:t>click</w:t>
        </w:r>
      </w:ins>
      <w:del w:id="231" w:author="Changes since 5.0" w:date="2022-08-01T08:50:00Z">
        <w:r w:rsidRPr="00E02B70">
          <w:rPr>
            <w:lang w:eastAsia="en-GB"/>
          </w:rPr>
          <w:delText>clicking</w:delText>
        </w:r>
      </w:del>
      <w:r w:rsidRPr="00E02B70">
        <w:rPr>
          <w:lang w:eastAsia="en-GB"/>
        </w:rPr>
        <w:t xml:space="preserve"> the </w:t>
      </w:r>
      <w:r w:rsidRPr="00CF6987">
        <w:rPr>
          <w:b/>
          <w:lang w:eastAsia="en-GB"/>
        </w:rPr>
        <w:t xml:space="preserve">OK </w:t>
      </w:r>
      <w:r w:rsidRPr="00E02B70">
        <w:rPr>
          <w:lang w:eastAsia="en-GB"/>
        </w:rPr>
        <w:t>button.</w:t>
      </w:r>
    </w:p>
    <w:p w14:paraId="0A4B452F" w14:textId="77777777" w:rsidR="00BF259B" w:rsidRPr="00E02B70" w:rsidRDefault="00BF259B">
      <w:pPr>
        <w:autoSpaceDE w:val="0"/>
        <w:autoSpaceDN w:val="0"/>
        <w:adjustRightInd w:val="0"/>
        <w:ind w:left="720"/>
        <w:jc w:val="center"/>
        <w:rPr>
          <w:rFonts w:cs="Verdana"/>
          <w:color w:val="000000"/>
          <w:szCs w:val="18"/>
          <w:lang w:eastAsia="en-GB"/>
        </w:rPr>
        <w:pPrChange w:id="232" w:author="Changes since 5.0" w:date="2022-08-01T08:50:00Z">
          <w:pPr>
            <w:autoSpaceDE w:val="0"/>
            <w:autoSpaceDN w:val="0"/>
            <w:adjustRightInd w:val="0"/>
            <w:ind w:left="720"/>
          </w:pPr>
        </w:pPrChange>
      </w:pPr>
      <w:r w:rsidRPr="00E02B70">
        <w:rPr>
          <w:noProof/>
          <w:lang w:eastAsia="en-GB"/>
        </w:rPr>
        <w:drawing>
          <wp:inline distT="0" distB="0" distL="0" distR="0" wp14:anchorId="56BE6843" wp14:editId="61B2C31B">
            <wp:extent cx="1257300" cy="1914525"/>
            <wp:effectExtent l="0" t="0" r="0" b="0"/>
            <wp:docPr id="278453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257300" cy="1914525"/>
                    </a:xfrm>
                    <a:prstGeom prst="rect">
                      <a:avLst/>
                    </a:prstGeom>
                    <a:noFill/>
                    <a:ln>
                      <a:noFill/>
                    </a:ln>
                  </pic:spPr>
                </pic:pic>
              </a:graphicData>
            </a:graphic>
          </wp:inline>
        </w:drawing>
      </w:r>
      <w:del w:id="233" w:author="Changes since 5.0" w:date="2022-08-01T08:50:00Z">
        <w:r w:rsidRPr="00E02B70">
          <w:rPr>
            <w:lang w:eastAsia="en-GB"/>
          </w:rPr>
          <w:tab/>
        </w:r>
      </w:del>
      <w:r w:rsidRPr="00E02B70">
        <w:rPr>
          <w:noProof/>
          <w:lang w:eastAsia="en-GB"/>
        </w:rPr>
        <w:drawing>
          <wp:inline distT="0" distB="0" distL="0" distR="0" wp14:anchorId="21F3CAD0" wp14:editId="20B84589">
            <wp:extent cx="2352675" cy="1304925"/>
            <wp:effectExtent l="0" t="0" r="0" b="0"/>
            <wp:docPr id="278453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352675" cy="1304925"/>
                    </a:xfrm>
                    <a:prstGeom prst="rect">
                      <a:avLst/>
                    </a:prstGeom>
                    <a:noFill/>
                    <a:ln>
                      <a:noFill/>
                    </a:ln>
                  </pic:spPr>
                </pic:pic>
              </a:graphicData>
            </a:graphic>
          </wp:inline>
        </w:drawing>
      </w:r>
    </w:p>
    <w:p w14:paraId="04A9DF83" w14:textId="77777777" w:rsidR="00BF259B" w:rsidRPr="00E02B70" w:rsidRDefault="00BF259B" w:rsidP="005B17A0">
      <w:pPr>
        <w:autoSpaceDE w:val="0"/>
        <w:autoSpaceDN w:val="0"/>
        <w:adjustRightInd w:val="0"/>
        <w:ind w:left="720"/>
        <w:rPr>
          <w:rFonts w:cs="Verdana"/>
          <w:color w:val="000000"/>
          <w:szCs w:val="18"/>
          <w:lang w:eastAsia="en-GB"/>
        </w:rPr>
      </w:pPr>
    </w:p>
    <w:p w14:paraId="03F06A5A" w14:textId="77777777" w:rsidR="00BF259B" w:rsidRPr="007E3411" w:rsidRDefault="00BF259B">
      <w:pPr>
        <w:pStyle w:val="ListNumber"/>
        <w:rPr>
          <w:lang w:eastAsia="en-GB"/>
        </w:rPr>
        <w:pPrChange w:id="234" w:author="Changes since 5.0" w:date="2022-08-01T08:50:00Z">
          <w:pPr>
            <w:numPr>
              <w:numId w:val="19"/>
            </w:numPr>
            <w:ind w:left="720" w:hanging="360"/>
          </w:pPr>
        </w:pPrChange>
      </w:pPr>
      <w:r>
        <w:rPr>
          <w:lang w:eastAsia="en-GB"/>
        </w:rPr>
        <w:t>Navigate to:</w:t>
      </w:r>
    </w:p>
    <w:p w14:paraId="392CB64B" w14:textId="77777777" w:rsidR="00BF259B" w:rsidRPr="00026109" w:rsidRDefault="00BF259B">
      <w:pPr>
        <w:pStyle w:val="BodyText"/>
        <w:rPr>
          <w:b/>
          <w:i/>
          <w:color w:val="000000"/>
          <w:rPrChange w:id="235" w:author="Changes since 5.0" w:date="2022-08-01T08:50:00Z">
            <w:rPr>
              <w:rFonts w:cs="Verdana"/>
              <w:color w:val="000000"/>
              <w:szCs w:val="18"/>
              <w:lang w:eastAsia="en-GB"/>
            </w:rPr>
          </w:rPrChange>
        </w:rPr>
        <w:pPrChange w:id="236" w:author="Changes since 5.0" w:date="2022-08-01T08:50:00Z">
          <w:pPr>
            <w:autoSpaceDE w:val="0"/>
            <w:autoSpaceDN w:val="0"/>
            <w:adjustRightInd w:val="0"/>
            <w:spacing w:after="0" w:line="240" w:lineRule="auto"/>
            <w:ind w:left="720"/>
          </w:pPr>
        </w:pPrChange>
      </w:pPr>
      <w:r>
        <w:rPr>
          <w:rFonts w:cs="Verdana"/>
          <w:color w:val="000000"/>
          <w:szCs w:val="18"/>
          <w:lang w:eastAsia="en-GB"/>
        </w:rPr>
        <w:t xml:space="preserve"> </w:t>
      </w:r>
      <w:r w:rsidRPr="00026109">
        <w:rPr>
          <w:b/>
          <w:i/>
          <w:rPrChange w:id="237" w:author="Changes since 5.0" w:date="2022-08-01T08:50:00Z">
            <w:rPr>
              <w:rFonts w:cs="Verdana"/>
              <w:b/>
              <w:color w:val="FF0000"/>
              <w:szCs w:val="18"/>
              <w:lang w:eastAsia="en-GB"/>
            </w:rPr>
          </w:rPrChange>
        </w:rPr>
        <w:t>HKEY_LOCAL_MACHINE\SYSTEM\CurrentControlSet\Services\Tcpip\Parameters</w:t>
      </w:r>
      <w:del w:id="238" w:author="Changes since 5.0" w:date="2022-08-01T08:50:00Z">
        <w:r w:rsidRPr="00E02B70">
          <w:rPr>
            <w:rFonts w:cs="Verdana"/>
            <w:color w:val="000000"/>
            <w:szCs w:val="18"/>
            <w:lang w:eastAsia="en-GB"/>
          </w:rPr>
          <w:delText>:</w:delText>
        </w:r>
      </w:del>
    </w:p>
    <w:p w14:paraId="035A2C8C" w14:textId="77777777" w:rsidR="00BF259B" w:rsidRPr="00E02B70" w:rsidRDefault="00BF259B" w:rsidP="005B17A0">
      <w:pPr>
        <w:autoSpaceDE w:val="0"/>
        <w:autoSpaceDN w:val="0"/>
        <w:adjustRightInd w:val="0"/>
        <w:ind w:left="720"/>
        <w:rPr>
          <w:del w:id="239" w:author="Changes since 5.0" w:date="2022-08-01T08:50:00Z"/>
          <w:rFonts w:cs="Verdana"/>
          <w:color w:val="000000"/>
          <w:szCs w:val="18"/>
          <w:lang w:eastAsia="en-GB"/>
        </w:rPr>
      </w:pPr>
    </w:p>
    <w:p w14:paraId="356BAD68" w14:textId="77777777" w:rsidR="00BF259B" w:rsidRPr="00E02B70" w:rsidRDefault="00BF259B">
      <w:pPr>
        <w:autoSpaceDE w:val="0"/>
        <w:autoSpaceDN w:val="0"/>
        <w:adjustRightInd w:val="0"/>
        <w:ind w:left="720"/>
        <w:jc w:val="center"/>
        <w:rPr>
          <w:rFonts w:cs="Verdana"/>
          <w:color w:val="000000"/>
          <w:szCs w:val="18"/>
          <w:lang w:eastAsia="en-GB"/>
        </w:rPr>
        <w:pPrChange w:id="240" w:author="Changes since 5.0" w:date="2022-08-01T08:50:00Z">
          <w:pPr>
            <w:autoSpaceDE w:val="0"/>
            <w:autoSpaceDN w:val="0"/>
            <w:adjustRightInd w:val="0"/>
            <w:ind w:left="720"/>
          </w:pPr>
        </w:pPrChange>
      </w:pPr>
      <w:r w:rsidRPr="00E02B70">
        <w:rPr>
          <w:noProof/>
          <w:lang w:eastAsia="en-GB"/>
        </w:rPr>
        <w:lastRenderedPageBreak/>
        <w:drawing>
          <wp:inline distT="0" distB="0" distL="0" distR="0" wp14:anchorId="5850668B" wp14:editId="1F7AD12B">
            <wp:extent cx="5248275" cy="2819400"/>
            <wp:effectExtent l="0" t="0" r="0" b="0"/>
            <wp:docPr id="278453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48275" cy="2819400"/>
                    </a:xfrm>
                    <a:prstGeom prst="rect">
                      <a:avLst/>
                    </a:prstGeom>
                    <a:noFill/>
                    <a:ln>
                      <a:noFill/>
                    </a:ln>
                  </pic:spPr>
                </pic:pic>
              </a:graphicData>
            </a:graphic>
          </wp:inline>
        </w:drawing>
      </w:r>
    </w:p>
    <w:p w14:paraId="7EE8519C" w14:textId="77777777" w:rsidR="00BF259B" w:rsidRPr="00E02B70" w:rsidRDefault="00BF259B" w:rsidP="005B17A0">
      <w:pPr>
        <w:autoSpaceDE w:val="0"/>
        <w:autoSpaceDN w:val="0"/>
        <w:adjustRightInd w:val="0"/>
        <w:ind w:left="720"/>
        <w:rPr>
          <w:del w:id="241" w:author="Changes since 5.0" w:date="2022-08-01T08:50:00Z"/>
          <w:rFonts w:cs="Verdana"/>
          <w:color w:val="000000"/>
          <w:szCs w:val="18"/>
          <w:lang w:eastAsia="en-GB"/>
        </w:rPr>
      </w:pPr>
    </w:p>
    <w:p w14:paraId="318FBDEA" w14:textId="77777777" w:rsidR="00BF259B" w:rsidRPr="00E02B70" w:rsidRDefault="00BF259B" w:rsidP="005B17A0">
      <w:pPr>
        <w:autoSpaceDE w:val="0"/>
        <w:autoSpaceDN w:val="0"/>
        <w:adjustRightInd w:val="0"/>
        <w:ind w:left="720"/>
        <w:rPr>
          <w:del w:id="242" w:author="Changes since 5.0" w:date="2022-08-01T08:50:00Z"/>
          <w:rFonts w:cs="Verdana"/>
          <w:color w:val="000000"/>
          <w:szCs w:val="18"/>
          <w:lang w:eastAsia="en-GB"/>
        </w:rPr>
      </w:pPr>
    </w:p>
    <w:p w14:paraId="727597BE" w14:textId="77777777" w:rsidR="00BF259B" w:rsidRDefault="00BF259B" w:rsidP="005B17A0">
      <w:pPr>
        <w:autoSpaceDE w:val="0"/>
        <w:autoSpaceDN w:val="0"/>
        <w:adjustRightInd w:val="0"/>
        <w:ind w:left="720"/>
        <w:rPr>
          <w:del w:id="243" w:author="Changes since 5.0" w:date="2022-08-01T08:50:00Z"/>
          <w:rFonts w:cs="Verdana"/>
          <w:color w:val="000000"/>
          <w:szCs w:val="18"/>
          <w:lang w:eastAsia="en-GB"/>
        </w:rPr>
      </w:pPr>
      <w:del w:id="244" w:author="Changes since 5.0" w:date="2022-08-01T08:50:00Z">
        <w:r w:rsidRPr="00E02B70">
          <w:rPr>
            <w:rFonts w:cs="Verdana"/>
            <w:color w:val="000000"/>
            <w:szCs w:val="18"/>
            <w:lang w:eastAsia="en-GB"/>
          </w:rPr>
          <w:br w:type="page"/>
        </w:r>
      </w:del>
    </w:p>
    <w:p w14:paraId="244B36C8" w14:textId="1E0470B9" w:rsidR="00BF259B" w:rsidRPr="00E02B70" w:rsidRDefault="00BF259B">
      <w:pPr>
        <w:pStyle w:val="ListNumber"/>
        <w:rPr>
          <w:lang w:eastAsia="en-GB"/>
        </w:rPr>
        <w:pPrChange w:id="245" w:author="Changes since 5.0" w:date="2022-08-01T08:50:00Z">
          <w:pPr>
            <w:numPr>
              <w:numId w:val="19"/>
            </w:numPr>
            <w:ind w:left="720" w:hanging="360"/>
          </w:pPr>
        </w:pPrChange>
      </w:pPr>
      <w:r w:rsidRPr="00E02B70">
        <w:rPr>
          <w:lang w:eastAsia="en-GB"/>
        </w:rPr>
        <w:lastRenderedPageBreak/>
        <w:t>A</w:t>
      </w:r>
      <w:r>
        <w:rPr>
          <w:lang w:eastAsia="en-GB"/>
        </w:rPr>
        <w:t xml:space="preserve">dd </w:t>
      </w:r>
      <w:ins w:id="246" w:author="Changes since 5.0" w:date="2022-08-01T08:50:00Z">
        <w:r w:rsidR="00F05430">
          <w:rPr>
            <w:lang w:eastAsia="en-GB"/>
          </w:rPr>
          <w:t>two</w:t>
        </w:r>
      </w:ins>
      <w:del w:id="247" w:author="Changes since 5.0" w:date="2022-08-01T08:50:00Z">
        <w:r>
          <w:rPr>
            <w:lang w:eastAsia="en-GB"/>
          </w:rPr>
          <w:delText>the</w:delText>
        </w:r>
      </w:del>
      <w:r>
        <w:rPr>
          <w:lang w:eastAsia="en-GB"/>
        </w:rPr>
        <w:t xml:space="preserve"> following </w:t>
      </w:r>
      <w:del w:id="248" w:author="Changes since 5.0" w:date="2022-08-01T08:50:00Z">
        <w:r>
          <w:rPr>
            <w:lang w:eastAsia="en-GB"/>
          </w:rPr>
          <w:delText xml:space="preserve">two </w:delText>
        </w:r>
      </w:del>
      <w:r>
        <w:rPr>
          <w:lang w:eastAsia="en-GB"/>
        </w:rPr>
        <w:t xml:space="preserve">entries to </w:t>
      </w:r>
      <w:ins w:id="249" w:author="Changes since 5.0" w:date="2022-08-01T08:50:00Z">
        <w:r w:rsidR="00F05430">
          <w:rPr>
            <w:lang w:eastAsia="en-GB"/>
          </w:rPr>
          <w:t xml:space="preserve">the </w:t>
        </w:r>
      </w:ins>
      <w:r>
        <w:rPr>
          <w:lang w:eastAsia="en-GB"/>
        </w:rPr>
        <w:t>Parameters (</w:t>
      </w:r>
      <w:r w:rsidRPr="00E02B70">
        <w:rPr>
          <w:lang w:eastAsia="en-GB"/>
        </w:rPr>
        <w:t>or modify the current</w:t>
      </w:r>
      <w:r>
        <w:rPr>
          <w:lang w:eastAsia="en-GB"/>
        </w:rPr>
        <w:t xml:space="preserve"> entries if they already exist) </w:t>
      </w:r>
      <w:r w:rsidRPr="00E02B70">
        <w:rPr>
          <w:lang w:eastAsia="en-GB"/>
        </w:rPr>
        <w:t>by right</w:t>
      </w:r>
      <w:ins w:id="250" w:author="Changes since 5.0" w:date="2022-08-01T08:50:00Z">
        <w:r w:rsidR="000031E8">
          <w:rPr>
            <w:lang w:eastAsia="en-GB"/>
          </w:rPr>
          <w:t>-</w:t>
        </w:r>
      </w:ins>
      <w:del w:id="251" w:author="Changes since 5.0" w:date="2022-08-01T08:50:00Z">
        <w:r w:rsidRPr="00E02B70">
          <w:rPr>
            <w:lang w:eastAsia="en-GB"/>
          </w:rPr>
          <w:delText xml:space="preserve"> </w:delText>
        </w:r>
      </w:del>
      <w:r w:rsidRPr="00E02B70">
        <w:rPr>
          <w:lang w:eastAsia="en-GB"/>
        </w:rPr>
        <w:t xml:space="preserve">clicking over </w:t>
      </w:r>
      <w:r w:rsidRPr="00E02B70">
        <w:rPr>
          <w:b/>
          <w:lang w:eastAsia="en-GB"/>
        </w:rPr>
        <w:t>Parameters | New | DWORD (32-Bit) Value</w:t>
      </w:r>
      <w:r w:rsidRPr="00E02B70">
        <w:rPr>
          <w:lang w:eastAsia="en-GB"/>
        </w:rPr>
        <w:t>:</w:t>
      </w:r>
    </w:p>
    <w:p w14:paraId="748159B7" w14:textId="77777777" w:rsidR="00BF259B" w:rsidRPr="00E02B70" w:rsidRDefault="00BF259B" w:rsidP="005B17A0">
      <w:pPr>
        <w:autoSpaceDE w:val="0"/>
        <w:autoSpaceDN w:val="0"/>
        <w:adjustRightInd w:val="0"/>
        <w:ind w:left="720"/>
        <w:rPr>
          <w:del w:id="252" w:author="Changes since 5.0" w:date="2022-08-01T08:50:00Z"/>
          <w:rFonts w:cs="Verdana"/>
          <w:color w:val="000000"/>
          <w:szCs w:val="18"/>
          <w:lang w:eastAsia="en-GB"/>
        </w:rPr>
      </w:pPr>
    </w:p>
    <w:p w14:paraId="215BB120" w14:textId="77777777" w:rsidR="00BF259B" w:rsidRPr="00E02B70" w:rsidRDefault="00BF259B" w:rsidP="005B17A0">
      <w:pPr>
        <w:autoSpaceDE w:val="0"/>
        <w:autoSpaceDN w:val="0"/>
        <w:adjustRightInd w:val="0"/>
        <w:ind w:left="720"/>
        <w:rPr>
          <w:del w:id="253" w:author="Changes since 5.0" w:date="2022-08-01T08:50:00Z"/>
          <w:lang w:eastAsia="en-GB"/>
        </w:rPr>
      </w:pPr>
      <w:r w:rsidRPr="00E02B70">
        <w:rPr>
          <w:noProof/>
          <w:lang w:eastAsia="en-GB"/>
        </w:rPr>
        <w:drawing>
          <wp:inline distT="0" distB="0" distL="0" distR="0" wp14:anchorId="45B71CF6" wp14:editId="1CDEE801">
            <wp:extent cx="3667125" cy="2286000"/>
            <wp:effectExtent l="0" t="0" r="0" b="0"/>
            <wp:docPr id="278453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667125" cy="2286000"/>
                    </a:xfrm>
                    <a:prstGeom prst="rect">
                      <a:avLst/>
                    </a:prstGeom>
                    <a:noFill/>
                    <a:ln>
                      <a:noFill/>
                    </a:ln>
                  </pic:spPr>
                </pic:pic>
              </a:graphicData>
            </a:graphic>
          </wp:inline>
        </w:drawing>
      </w:r>
    </w:p>
    <w:p w14:paraId="55A6E4FA" w14:textId="77777777" w:rsidR="00BF259B" w:rsidRPr="00E02B70" w:rsidRDefault="00BF259B">
      <w:pPr>
        <w:autoSpaceDE w:val="0"/>
        <w:autoSpaceDN w:val="0"/>
        <w:adjustRightInd w:val="0"/>
        <w:ind w:left="720"/>
        <w:jc w:val="center"/>
        <w:rPr>
          <w:lang w:eastAsia="en-GB"/>
        </w:rPr>
        <w:pPrChange w:id="254" w:author="Changes since 5.0" w:date="2022-08-01T08:50:00Z">
          <w:pPr>
            <w:autoSpaceDE w:val="0"/>
            <w:autoSpaceDN w:val="0"/>
            <w:adjustRightInd w:val="0"/>
            <w:ind w:left="720"/>
          </w:pPr>
        </w:pPrChange>
      </w:pPr>
    </w:p>
    <w:p w14:paraId="7EAB282D" w14:textId="77777777" w:rsidR="00BF259B" w:rsidRPr="00E02B70" w:rsidRDefault="00BF259B">
      <w:pPr>
        <w:pStyle w:val="Note"/>
        <w:rPr>
          <w:rPrChange w:id="255" w:author="Changes since 5.0" w:date="2022-08-01T08:50:00Z">
            <w:rPr>
              <w:rFonts w:cs="Verdana"/>
              <w:b/>
              <w:color w:val="FF0000"/>
              <w:szCs w:val="18"/>
              <w:lang w:eastAsia="en-GB"/>
            </w:rPr>
          </w:rPrChange>
        </w:rPr>
        <w:pPrChange w:id="256" w:author="Changes since 5.0" w:date="2022-08-01T08:50:00Z">
          <w:pPr>
            <w:autoSpaceDE w:val="0"/>
            <w:autoSpaceDN w:val="0"/>
            <w:adjustRightInd w:val="0"/>
            <w:ind w:left="720"/>
          </w:pPr>
        </w:pPrChange>
      </w:pPr>
      <w:r w:rsidRPr="00133CBC">
        <w:rPr>
          <w:b/>
          <w:rPrChange w:id="257" w:author="Changes since 5.0" w:date="2022-08-01T08:50:00Z">
            <w:rPr>
              <w:rFonts w:cs="Verdana"/>
              <w:b/>
              <w:color w:val="FF0000"/>
              <w:szCs w:val="18"/>
              <w:lang w:eastAsia="en-GB"/>
            </w:rPr>
          </w:rPrChange>
        </w:rPr>
        <w:t>Note</w:t>
      </w:r>
      <w:r w:rsidRPr="00E02B70">
        <w:rPr>
          <w:rPrChange w:id="258" w:author="Changes since 5.0" w:date="2022-08-01T08:50:00Z">
            <w:rPr>
              <w:rFonts w:cs="Verdana"/>
              <w:b/>
              <w:color w:val="FF0000"/>
              <w:szCs w:val="18"/>
              <w:lang w:eastAsia="en-GB"/>
            </w:rPr>
          </w:rPrChange>
        </w:rPr>
        <w:t>: DWORD (32-Bit) Value relates to the Value being input and not the system architecture</w:t>
      </w:r>
    </w:p>
    <w:p w14:paraId="073152FE" w14:textId="77777777" w:rsidR="00BF259B" w:rsidRDefault="00BF259B" w:rsidP="005B17A0">
      <w:pPr>
        <w:autoSpaceDE w:val="0"/>
        <w:autoSpaceDN w:val="0"/>
        <w:adjustRightInd w:val="0"/>
        <w:ind w:left="720"/>
        <w:rPr>
          <w:b/>
          <w:color w:val="000000"/>
          <w:rPrChange w:id="259" w:author="Changes since 5.0" w:date="2022-08-01T08:50:00Z">
            <w:rPr>
              <w:rFonts w:cs="Verdana"/>
              <w:color w:val="000000"/>
              <w:szCs w:val="18"/>
              <w:lang w:eastAsia="en-GB"/>
            </w:rPr>
          </w:rPrChange>
        </w:rPr>
      </w:pPr>
    </w:p>
    <w:p w14:paraId="0A498B81" w14:textId="77777777" w:rsidR="00BF259B" w:rsidRPr="006E65E0" w:rsidRDefault="00BF259B">
      <w:pPr>
        <w:pStyle w:val="BodyText"/>
        <w:rPr>
          <w:b/>
          <w:i/>
          <w:rPrChange w:id="260" w:author="Changes since 5.0" w:date="2022-08-01T08:50:00Z">
            <w:rPr>
              <w:rFonts w:cs="Verdana"/>
              <w:b/>
              <w:color w:val="000000"/>
              <w:szCs w:val="18"/>
              <w:lang w:eastAsia="en-GB"/>
            </w:rPr>
          </w:rPrChange>
        </w:rPr>
        <w:pPrChange w:id="261" w:author="Changes since 5.0" w:date="2022-08-01T08:50:00Z">
          <w:pPr>
            <w:autoSpaceDE w:val="0"/>
            <w:autoSpaceDN w:val="0"/>
            <w:adjustRightInd w:val="0"/>
            <w:ind w:left="720"/>
          </w:pPr>
        </w:pPrChange>
      </w:pPr>
      <w:r w:rsidRPr="00E02B70">
        <w:rPr>
          <w:rPrChange w:id="262" w:author="Changes since 5.0" w:date="2022-08-01T08:50:00Z">
            <w:rPr>
              <w:rFonts w:cs="Verdana"/>
              <w:b/>
              <w:color w:val="000000"/>
              <w:szCs w:val="18"/>
              <w:lang w:eastAsia="en-GB"/>
            </w:rPr>
          </w:rPrChange>
        </w:rPr>
        <w:t>Value Name:</w:t>
      </w:r>
      <w:r w:rsidRPr="00E02B70">
        <w:rPr>
          <w:rPrChange w:id="263" w:author="Changes since 5.0" w:date="2022-08-01T08:50:00Z">
            <w:rPr>
              <w:rFonts w:cs="Verdana"/>
              <w:b/>
              <w:color w:val="000000"/>
              <w:szCs w:val="18"/>
              <w:lang w:eastAsia="en-GB"/>
            </w:rPr>
          </w:rPrChange>
        </w:rPr>
        <w:tab/>
      </w:r>
      <w:proofErr w:type="spellStart"/>
      <w:r w:rsidRPr="006E65E0">
        <w:rPr>
          <w:b/>
          <w:i/>
          <w:rPrChange w:id="264" w:author="Changes since 5.0" w:date="2022-08-01T08:50:00Z">
            <w:rPr>
              <w:rFonts w:cs="Verdana"/>
              <w:b/>
              <w:color w:val="FF0000"/>
              <w:szCs w:val="18"/>
              <w:lang w:eastAsia="en-GB"/>
            </w:rPr>
          </w:rPrChange>
        </w:rPr>
        <w:t>MaxUserPort</w:t>
      </w:r>
      <w:proofErr w:type="spellEnd"/>
    </w:p>
    <w:p w14:paraId="4279944D" w14:textId="77777777" w:rsidR="00BF259B" w:rsidRPr="006E65E0" w:rsidRDefault="00BF259B">
      <w:pPr>
        <w:pStyle w:val="BodyText"/>
        <w:rPr>
          <w:b/>
          <w:i/>
          <w:rPrChange w:id="265" w:author="Changes since 5.0" w:date="2022-08-01T08:50:00Z">
            <w:rPr>
              <w:rFonts w:cs="Verdana"/>
              <w:b/>
              <w:color w:val="000000"/>
              <w:szCs w:val="18"/>
              <w:lang w:eastAsia="en-GB"/>
            </w:rPr>
          </w:rPrChange>
        </w:rPr>
        <w:pPrChange w:id="266" w:author="Changes since 5.0" w:date="2022-08-01T08:50:00Z">
          <w:pPr>
            <w:autoSpaceDE w:val="0"/>
            <w:autoSpaceDN w:val="0"/>
            <w:adjustRightInd w:val="0"/>
            <w:ind w:left="720"/>
          </w:pPr>
        </w:pPrChange>
      </w:pPr>
      <w:r w:rsidRPr="00E02B70">
        <w:rPr>
          <w:rPrChange w:id="267" w:author="Changes since 5.0" w:date="2022-08-01T08:50:00Z">
            <w:rPr>
              <w:rFonts w:cs="Verdana"/>
              <w:b/>
              <w:color w:val="000000"/>
              <w:szCs w:val="18"/>
              <w:lang w:eastAsia="en-GB"/>
            </w:rPr>
          </w:rPrChange>
        </w:rPr>
        <w:t>Value Data:</w:t>
      </w:r>
      <w:r w:rsidRPr="00E02B70">
        <w:rPr>
          <w:rPrChange w:id="268" w:author="Changes since 5.0" w:date="2022-08-01T08:50:00Z">
            <w:rPr>
              <w:rFonts w:cs="Verdana"/>
              <w:b/>
              <w:color w:val="000000"/>
              <w:szCs w:val="18"/>
              <w:lang w:eastAsia="en-GB"/>
            </w:rPr>
          </w:rPrChange>
        </w:rPr>
        <w:tab/>
      </w:r>
      <w:del w:id="269" w:author="Changes since 5.0" w:date="2022-08-01T08:50:00Z">
        <w:r>
          <w:rPr>
            <w:rFonts w:cs="Verdana"/>
            <w:b/>
            <w:color w:val="000000"/>
            <w:szCs w:val="18"/>
            <w:lang w:eastAsia="en-GB"/>
          </w:rPr>
          <w:tab/>
        </w:r>
      </w:del>
      <w:r w:rsidRPr="006E65E0">
        <w:rPr>
          <w:b/>
          <w:i/>
          <w:rPrChange w:id="270" w:author="Changes since 5.0" w:date="2022-08-01T08:50:00Z">
            <w:rPr>
              <w:rFonts w:cs="Verdana"/>
              <w:b/>
              <w:color w:val="FF0000"/>
              <w:szCs w:val="18"/>
              <w:lang w:eastAsia="en-GB"/>
            </w:rPr>
          </w:rPrChange>
        </w:rPr>
        <w:t>EA60 (60000)</w:t>
      </w:r>
    </w:p>
    <w:p w14:paraId="4D3B2FE7" w14:textId="2B651B69" w:rsidR="00BF259B" w:rsidRPr="00E02B70" w:rsidRDefault="00BF259B">
      <w:pPr>
        <w:pStyle w:val="BodyText"/>
        <w:rPr>
          <w:rPrChange w:id="271" w:author="Changes since 5.0" w:date="2022-08-01T08:50:00Z">
            <w:rPr>
              <w:rFonts w:cs="Verdana"/>
              <w:color w:val="000000"/>
              <w:szCs w:val="18"/>
              <w:lang w:eastAsia="en-GB"/>
            </w:rPr>
          </w:rPrChange>
        </w:rPr>
        <w:pPrChange w:id="272" w:author="Changes since 5.0" w:date="2022-08-01T08:50:00Z">
          <w:pPr>
            <w:autoSpaceDE w:val="0"/>
            <w:autoSpaceDN w:val="0"/>
            <w:adjustRightInd w:val="0"/>
            <w:ind w:left="720"/>
          </w:pPr>
        </w:pPrChange>
      </w:pPr>
      <w:r w:rsidRPr="00E02B70">
        <w:rPr>
          <w:rPrChange w:id="273" w:author="Changes since 5.0" w:date="2022-08-01T08:50:00Z">
            <w:rPr>
              <w:rFonts w:cs="Verdana"/>
              <w:color w:val="000000"/>
              <w:szCs w:val="18"/>
              <w:lang w:eastAsia="en-GB"/>
            </w:rPr>
          </w:rPrChange>
        </w:rPr>
        <w:t xml:space="preserve">Click on </w:t>
      </w:r>
      <w:r w:rsidRPr="00232402">
        <w:rPr>
          <w:b/>
          <w:i/>
          <w:rPrChange w:id="274" w:author="Changes since 5.0" w:date="2022-08-01T08:50:00Z">
            <w:rPr>
              <w:rFonts w:cs="Verdana"/>
              <w:b/>
              <w:color w:val="000000"/>
              <w:szCs w:val="18"/>
              <w:lang w:eastAsia="en-GB"/>
            </w:rPr>
          </w:rPrChange>
        </w:rPr>
        <w:t>OK</w:t>
      </w:r>
      <w:r w:rsidRPr="00E02B70">
        <w:rPr>
          <w:rPrChange w:id="275" w:author="Changes since 5.0" w:date="2022-08-01T08:50:00Z">
            <w:rPr>
              <w:rFonts w:cs="Verdana"/>
              <w:color w:val="000000"/>
              <w:szCs w:val="18"/>
              <w:lang w:eastAsia="en-GB"/>
            </w:rPr>
          </w:rPrChange>
        </w:rPr>
        <w:t xml:space="preserve"> to save </w:t>
      </w:r>
      <w:ins w:id="276" w:author="Changes since 5.0" w:date="2022-08-01T08:50:00Z">
        <w:r w:rsidR="00FA74F2">
          <w:rPr>
            <w:lang w:eastAsia="en-GB"/>
          </w:rPr>
          <w:t>the</w:t>
        </w:r>
      </w:ins>
      <w:del w:id="277" w:author="Changes since 5.0" w:date="2022-08-01T08:50:00Z">
        <w:r w:rsidRPr="00E02B70">
          <w:rPr>
            <w:rFonts w:cs="Verdana"/>
            <w:color w:val="000000"/>
            <w:szCs w:val="18"/>
            <w:lang w:eastAsia="en-GB"/>
          </w:rPr>
          <w:delText>this</w:delText>
        </w:r>
      </w:del>
      <w:r w:rsidRPr="00E02B70">
        <w:rPr>
          <w:rPrChange w:id="278" w:author="Changes since 5.0" w:date="2022-08-01T08:50:00Z">
            <w:rPr>
              <w:rFonts w:cs="Verdana"/>
              <w:color w:val="000000"/>
              <w:szCs w:val="18"/>
              <w:lang w:eastAsia="en-GB"/>
            </w:rPr>
          </w:rPrChange>
        </w:rPr>
        <w:t xml:space="preserve"> new parameter setting</w:t>
      </w:r>
    </w:p>
    <w:p w14:paraId="72A99A44" w14:textId="77777777" w:rsidR="00BF259B" w:rsidRDefault="00BF259B" w:rsidP="005B17A0">
      <w:pPr>
        <w:autoSpaceDE w:val="0"/>
        <w:autoSpaceDN w:val="0"/>
        <w:adjustRightInd w:val="0"/>
        <w:ind w:left="720"/>
        <w:rPr>
          <w:rFonts w:cs="Verdana"/>
          <w:color w:val="000000"/>
          <w:szCs w:val="18"/>
          <w:lang w:eastAsia="en-GB"/>
        </w:rPr>
      </w:pPr>
    </w:p>
    <w:p w14:paraId="6F900B60" w14:textId="77777777" w:rsidR="00BF259B" w:rsidRPr="00E02B70" w:rsidRDefault="00BF259B">
      <w:pPr>
        <w:pStyle w:val="ListNumber"/>
        <w:rPr>
          <w:rPrChange w:id="279" w:author="Changes since 5.0" w:date="2022-08-01T08:50:00Z">
            <w:rPr>
              <w:rFonts w:cs="Verdana"/>
              <w:color w:val="000000"/>
              <w:szCs w:val="18"/>
              <w:lang w:eastAsia="en-GB"/>
            </w:rPr>
          </w:rPrChange>
        </w:rPr>
        <w:pPrChange w:id="280" w:author="Changes since 5.0" w:date="2022-08-01T08:50:00Z">
          <w:pPr>
            <w:numPr>
              <w:numId w:val="19"/>
            </w:numPr>
            <w:autoSpaceDE w:val="0"/>
            <w:autoSpaceDN w:val="0"/>
            <w:adjustRightInd w:val="0"/>
            <w:ind w:left="720" w:hanging="360"/>
          </w:pPr>
        </w:pPrChange>
      </w:pPr>
      <w:r>
        <w:rPr>
          <w:rPrChange w:id="281" w:author="Changes since 5.0" w:date="2022-08-01T08:50:00Z">
            <w:rPr>
              <w:rFonts w:cs="Verdana"/>
              <w:color w:val="000000"/>
              <w:szCs w:val="18"/>
              <w:lang w:eastAsia="en-GB"/>
            </w:rPr>
          </w:rPrChange>
        </w:rPr>
        <w:t>Repeat step 3 using the following parameters</w:t>
      </w:r>
    </w:p>
    <w:p w14:paraId="041158A4" w14:textId="77777777" w:rsidR="00BF259B" w:rsidRPr="00E02B70" w:rsidRDefault="00BF259B">
      <w:pPr>
        <w:pStyle w:val="BodyText"/>
        <w:rPr>
          <w:color w:val="000000"/>
          <w:rPrChange w:id="282" w:author="Changes since 5.0" w:date="2022-08-01T08:50:00Z">
            <w:rPr>
              <w:rFonts w:cs="Verdana"/>
              <w:b/>
              <w:color w:val="000000"/>
              <w:szCs w:val="18"/>
              <w:lang w:eastAsia="en-GB"/>
            </w:rPr>
          </w:rPrChange>
        </w:rPr>
        <w:pPrChange w:id="283" w:author="Changes since 5.0" w:date="2022-08-01T08:50:00Z">
          <w:pPr>
            <w:autoSpaceDE w:val="0"/>
            <w:autoSpaceDN w:val="0"/>
            <w:adjustRightInd w:val="0"/>
            <w:ind w:left="720"/>
          </w:pPr>
        </w:pPrChange>
      </w:pPr>
      <w:r w:rsidRPr="00E02B70">
        <w:rPr>
          <w:color w:val="000000"/>
          <w:rPrChange w:id="284" w:author="Changes since 5.0" w:date="2022-08-01T08:50:00Z">
            <w:rPr>
              <w:rFonts w:cs="Verdana"/>
              <w:b/>
              <w:color w:val="000000"/>
              <w:szCs w:val="18"/>
              <w:lang w:eastAsia="en-GB"/>
            </w:rPr>
          </w:rPrChange>
        </w:rPr>
        <w:t>Value Name:</w:t>
      </w:r>
      <w:r w:rsidRPr="00E02B70">
        <w:rPr>
          <w:color w:val="000000"/>
          <w:rPrChange w:id="285" w:author="Changes since 5.0" w:date="2022-08-01T08:50:00Z">
            <w:rPr>
              <w:rFonts w:cs="Verdana"/>
              <w:b/>
              <w:color w:val="000000"/>
              <w:szCs w:val="18"/>
              <w:lang w:eastAsia="en-GB"/>
            </w:rPr>
          </w:rPrChange>
        </w:rPr>
        <w:tab/>
      </w:r>
      <w:proofErr w:type="spellStart"/>
      <w:r w:rsidRPr="00683057">
        <w:rPr>
          <w:b/>
          <w:i/>
          <w:rPrChange w:id="286" w:author="Changes since 5.0" w:date="2022-08-01T08:50:00Z">
            <w:rPr>
              <w:rFonts w:cs="Verdana"/>
              <w:b/>
              <w:color w:val="FF0000"/>
              <w:szCs w:val="18"/>
              <w:lang w:eastAsia="en-GB"/>
            </w:rPr>
          </w:rPrChange>
        </w:rPr>
        <w:t>TcpTimedWaitDelay</w:t>
      </w:r>
      <w:proofErr w:type="spellEnd"/>
    </w:p>
    <w:p w14:paraId="28823B4F" w14:textId="77777777" w:rsidR="00BF259B" w:rsidRPr="00683057" w:rsidRDefault="00BF259B">
      <w:pPr>
        <w:pStyle w:val="BodyText"/>
        <w:rPr>
          <w:b/>
          <w:i/>
          <w:color w:val="000000"/>
          <w:rPrChange w:id="287" w:author="Changes since 5.0" w:date="2022-08-01T08:50:00Z">
            <w:rPr>
              <w:rFonts w:cs="Verdana"/>
              <w:b/>
              <w:color w:val="000000"/>
              <w:szCs w:val="18"/>
              <w:lang w:eastAsia="en-GB"/>
            </w:rPr>
          </w:rPrChange>
        </w:rPr>
        <w:pPrChange w:id="288" w:author="Changes since 5.0" w:date="2022-08-01T08:50:00Z">
          <w:pPr>
            <w:autoSpaceDE w:val="0"/>
            <w:autoSpaceDN w:val="0"/>
            <w:adjustRightInd w:val="0"/>
            <w:ind w:left="720"/>
          </w:pPr>
        </w:pPrChange>
      </w:pPr>
      <w:r w:rsidRPr="00E02B70">
        <w:rPr>
          <w:color w:val="000000"/>
          <w:rPrChange w:id="289" w:author="Changes since 5.0" w:date="2022-08-01T08:50:00Z">
            <w:rPr>
              <w:rFonts w:cs="Verdana"/>
              <w:b/>
              <w:color w:val="000000"/>
              <w:szCs w:val="18"/>
              <w:lang w:eastAsia="en-GB"/>
            </w:rPr>
          </w:rPrChange>
        </w:rPr>
        <w:t>Value Data:</w:t>
      </w:r>
      <w:r w:rsidRPr="00E02B70">
        <w:rPr>
          <w:color w:val="000000"/>
          <w:rPrChange w:id="290" w:author="Changes since 5.0" w:date="2022-08-01T08:50:00Z">
            <w:rPr>
              <w:rFonts w:cs="Verdana"/>
              <w:b/>
              <w:color w:val="000000"/>
              <w:szCs w:val="18"/>
              <w:lang w:eastAsia="en-GB"/>
            </w:rPr>
          </w:rPrChange>
        </w:rPr>
        <w:tab/>
      </w:r>
      <w:del w:id="291" w:author="Changes since 5.0" w:date="2022-08-01T08:50:00Z">
        <w:r>
          <w:rPr>
            <w:rFonts w:cs="Verdana"/>
            <w:b/>
            <w:color w:val="000000"/>
            <w:szCs w:val="18"/>
            <w:lang w:eastAsia="en-GB"/>
          </w:rPr>
          <w:tab/>
        </w:r>
      </w:del>
      <w:r w:rsidRPr="00683057">
        <w:rPr>
          <w:b/>
          <w:i/>
          <w:rPrChange w:id="292" w:author="Changes since 5.0" w:date="2022-08-01T08:50:00Z">
            <w:rPr>
              <w:rFonts w:cs="Verdana"/>
              <w:b/>
              <w:color w:val="FF0000"/>
              <w:szCs w:val="18"/>
              <w:lang w:eastAsia="en-GB"/>
            </w:rPr>
          </w:rPrChange>
        </w:rPr>
        <w:t>1e (30)</w:t>
      </w:r>
    </w:p>
    <w:p w14:paraId="272A143A" w14:textId="77777777" w:rsidR="00BF259B" w:rsidRPr="00E02B70" w:rsidRDefault="00BF259B" w:rsidP="005B17A0">
      <w:pPr>
        <w:autoSpaceDE w:val="0"/>
        <w:autoSpaceDN w:val="0"/>
        <w:adjustRightInd w:val="0"/>
        <w:ind w:left="720"/>
        <w:rPr>
          <w:del w:id="293" w:author="Changes since 5.0" w:date="2022-08-01T08:50:00Z"/>
          <w:rFonts w:cs="Verdana"/>
          <w:color w:val="000000"/>
          <w:szCs w:val="18"/>
          <w:lang w:eastAsia="en-GB"/>
        </w:rPr>
      </w:pPr>
    </w:p>
    <w:p w14:paraId="1456B656" w14:textId="60D95971" w:rsidR="00BF259B" w:rsidRPr="00E02B70" w:rsidRDefault="00BF259B">
      <w:pPr>
        <w:pStyle w:val="BodyText"/>
        <w:rPr>
          <w:rFonts w:cs="Verdana"/>
          <w:color w:val="000000"/>
          <w:szCs w:val="18"/>
          <w:lang w:eastAsia="en-GB"/>
        </w:rPr>
        <w:pPrChange w:id="294" w:author="Changes since 5.0" w:date="2022-08-01T08:50:00Z">
          <w:pPr>
            <w:autoSpaceDE w:val="0"/>
            <w:autoSpaceDN w:val="0"/>
            <w:adjustRightInd w:val="0"/>
            <w:ind w:left="720"/>
          </w:pPr>
        </w:pPrChange>
      </w:pPr>
      <w:r w:rsidRPr="00E02B70">
        <w:rPr>
          <w:rFonts w:cs="Verdana"/>
          <w:color w:val="000000"/>
          <w:szCs w:val="18"/>
          <w:lang w:eastAsia="en-GB"/>
        </w:rPr>
        <w:t xml:space="preserve">Click on </w:t>
      </w:r>
      <w:r w:rsidRPr="00683057">
        <w:rPr>
          <w:b/>
          <w:i/>
          <w:color w:val="000000"/>
          <w:rPrChange w:id="295" w:author="Changes since 5.0" w:date="2022-08-01T08:50:00Z">
            <w:rPr>
              <w:rFonts w:cs="Verdana"/>
              <w:b/>
              <w:color w:val="000000"/>
              <w:szCs w:val="18"/>
              <w:lang w:eastAsia="en-GB"/>
            </w:rPr>
          </w:rPrChange>
        </w:rPr>
        <w:t>OK</w:t>
      </w:r>
      <w:r w:rsidRPr="00E02B70">
        <w:rPr>
          <w:rFonts w:cs="Verdana"/>
          <w:color w:val="000000"/>
          <w:szCs w:val="18"/>
          <w:lang w:eastAsia="en-GB"/>
        </w:rPr>
        <w:t xml:space="preserve"> to save </w:t>
      </w:r>
      <w:ins w:id="296" w:author="Changes since 5.0" w:date="2022-08-01T08:50:00Z">
        <w:r w:rsidR="00683057">
          <w:rPr>
            <w:color w:val="000000"/>
            <w:lang w:eastAsia="en-GB"/>
          </w:rPr>
          <w:t>the</w:t>
        </w:r>
      </w:ins>
      <w:del w:id="297" w:author="Changes since 5.0" w:date="2022-08-01T08:50:00Z">
        <w:r w:rsidRPr="00E02B70">
          <w:rPr>
            <w:rFonts w:cs="Verdana"/>
            <w:color w:val="000000"/>
            <w:szCs w:val="18"/>
            <w:lang w:eastAsia="en-GB"/>
          </w:rPr>
          <w:delText>this</w:delText>
        </w:r>
      </w:del>
      <w:r w:rsidRPr="00E02B70">
        <w:rPr>
          <w:rFonts w:cs="Verdana"/>
          <w:color w:val="000000"/>
          <w:szCs w:val="18"/>
          <w:lang w:eastAsia="en-GB"/>
        </w:rPr>
        <w:t xml:space="preserve"> new parameter setting</w:t>
      </w:r>
    </w:p>
    <w:p w14:paraId="5D9DBCBC" w14:textId="77777777" w:rsidR="00BF259B" w:rsidRPr="00E02B70" w:rsidRDefault="00BF259B" w:rsidP="005B17A0">
      <w:pPr>
        <w:autoSpaceDE w:val="0"/>
        <w:autoSpaceDN w:val="0"/>
        <w:adjustRightInd w:val="0"/>
        <w:ind w:left="720"/>
        <w:rPr>
          <w:rFonts w:cs="Verdana"/>
          <w:color w:val="000000"/>
          <w:szCs w:val="18"/>
          <w:lang w:eastAsia="en-GB"/>
        </w:rPr>
      </w:pPr>
    </w:p>
    <w:p w14:paraId="075E5AAE" w14:textId="77777777" w:rsidR="00BF259B" w:rsidRDefault="00BF259B">
      <w:pPr>
        <w:spacing w:after="0" w:line="240" w:lineRule="auto"/>
        <w:rPr>
          <w:rFonts w:ascii="Open Sans" w:hAnsi="Open Sans"/>
          <w:sz w:val="22"/>
          <w:lang w:val="en-GB"/>
          <w:rPrChange w:id="298" w:author="Changes since 5.0" w:date="2022-08-01T08:50:00Z">
            <w:rPr>
              <w:rFonts w:cs="Verdana"/>
              <w:color w:val="000000"/>
              <w:szCs w:val="18"/>
              <w:lang w:eastAsia="en-GB"/>
            </w:rPr>
          </w:rPrChange>
        </w:rPr>
        <w:pPrChange w:id="299" w:author="Changes since 5.0" w:date="2022-08-01T08:50:00Z">
          <w:pPr>
            <w:autoSpaceDE w:val="0"/>
            <w:autoSpaceDN w:val="0"/>
            <w:adjustRightInd w:val="0"/>
          </w:pPr>
        </w:pPrChange>
      </w:pPr>
      <w:r>
        <w:rPr>
          <w:rPrChange w:id="300" w:author="Changes since 5.0" w:date="2022-08-01T08:50:00Z">
            <w:rPr>
              <w:rFonts w:cs="Verdana"/>
              <w:color w:val="000000"/>
              <w:szCs w:val="18"/>
              <w:lang w:eastAsia="en-GB"/>
            </w:rPr>
          </w:rPrChange>
        </w:rPr>
        <w:br w:type="page"/>
      </w:r>
    </w:p>
    <w:p w14:paraId="49C98BA5" w14:textId="211CD54C" w:rsidR="00BF259B" w:rsidRPr="00E02B70" w:rsidRDefault="00BF259B">
      <w:pPr>
        <w:pStyle w:val="BodyText"/>
        <w:rPr>
          <w:rPrChange w:id="301" w:author="Changes since 5.0" w:date="2022-08-01T08:50:00Z">
            <w:rPr>
              <w:rFonts w:cs="Verdana"/>
              <w:color w:val="000000"/>
              <w:szCs w:val="18"/>
              <w:lang w:eastAsia="en-GB"/>
            </w:rPr>
          </w:rPrChange>
        </w:rPr>
        <w:pPrChange w:id="302" w:author="Changes since 5.0" w:date="2022-08-01T08:50:00Z">
          <w:pPr>
            <w:autoSpaceDE w:val="0"/>
            <w:autoSpaceDN w:val="0"/>
            <w:adjustRightInd w:val="0"/>
          </w:pPr>
        </w:pPrChange>
      </w:pPr>
      <w:r w:rsidRPr="00E02B70">
        <w:rPr>
          <w:rPrChange w:id="303" w:author="Changes since 5.0" w:date="2022-08-01T08:50:00Z">
            <w:rPr>
              <w:rFonts w:cs="Verdana"/>
              <w:color w:val="000000"/>
              <w:szCs w:val="18"/>
              <w:lang w:eastAsia="en-GB"/>
            </w:rPr>
          </w:rPrChange>
        </w:rPr>
        <w:lastRenderedPageBreak/>
        <w:t xml:space="preserve">The </w:t>
      </w:r>
      <w:ins w:id="304" w:author="Changes since 5.0" w:date="2022-08-01T08:50:00Z">
        <w:r w:rsidR="004D6837">
          <w:rPr>
            <w:lang w:eastAsia="en-GB"/>
          </w:rPr>
          <w:t>two</w:t>
        </w:r>
      </w:ins>
      <w:del w:id="305" w:author="Changes since 5.0" w:date="2022-08-01T08:50:00Z">
        <w:r w:rsidRPr="00E02B70">
          <w:rPr>
            <w:rFonts w:cs="Verdana"/>
            <w:color w:val="000000"/>
            <w:szCs w:val="18"/>
            <w:lang w:eastAsia="en-GB"/>
          </w:rPr>
          <w:delText>2</w:delText>
        </w:r>
      </w:del>
      <w:r w:rsidRPr="00E02B70">
        <w:rPr>
          <w:rPrChange w:id="306" w:author="Changes since 5.0" w:date="2022-08-01T08:50:00Z">
            <w:rPr>
              <w:rFonts w:cs="Verdana"/>
              <w:color w:val="000000"/>
              <w:szCs w:val="18"/>
              <w:lang w:eastAsia="en-GB"/>
            </w:rPr>
          </w:rPrChange>
        </w:rPr>
        <w:t xml:space="preserve"> new Parameters will now be displayed </w:t>
      </w:r>
      <w:ins w:id="307" w:author="Changes since 5.0" w:date="2022-08-01T08:50:00Z">
        <w:r w:rsidR="0086187A">
          <w:rPr>
            <w:lang w:eastAsia="en-GB"/>
          </w:rPr>
          <w:t>on</w:t>
        </w:r>
      </w:ins>
      <w:del w:id="308" w:author="Changes since 5.0" w:date="2022-08-01T08:50:00Z">
        <w:r w:rsidRPr="00E02B70">
          <w:rPr>
            <w:rFonts w:cs="Verdana"/>
            <w:color w:val="000000"/>
            <w:szCs w:val="18"/>
            <w:lang w:eastAsia="en-GB"/>
          </w:rPr>
          <w:delText>in</w:delText>
        </w:r>
      </w:del>
      <w:r w:rsidRPr="00E02B70">
        <w:rPr>
          <w:rPrChange w:id="309" w:author="Changes since 5.0" w:date="2022-08-01T08:50:00Z">
            <w:rPr>
              <w:rFonts w:cs="Verdana"/>
              <w:color w:val="000000"/>
              <w:szCs w:val="18"/>
              <w:lang w:eastAsia="en-GB"/>
            </w:rPr>
          </w:rPrChange>
        </w:rPr>
        <w:t xml:space="preserve"> the right-hand wind</w:t>
      </w:r>
      <w:r>
        <w:rPr>
          <w:rPrChange w:id="310" w:author="Changes since 5.0" w:date="2022-08-01T08:50:00Z">
            <w:rPr>
              <w:rFonts w:cs="Verdana"/>
              <w:color w:val="000000"/>
              <w:szCs w:val="18"/>
              <w:lang w:eastAsia="en-GB"/>
            </w:rPr>
          </w:rPrChange>
        </w:rPr>
        <w:t xml:space="preserve">ow as </w:t>
      </w:r>
      <w:ins w:id="311" w:author="Changes since 5.0" w:date="2022-08-01T08:50:00Z">
        <w:r w:rsidR="006D149C">
          <w:rPr>
            <w:lang w:eastAsia="en-GB"/>
          </w:rPr>
          <w:t>shown</w:t>
        </w:r>
      </w:ins>
      <w:del w:id="312" w:author="Changes since 5.0" w:date="2022-08-01T08:50:00Z">
        <w:r>
          <w:rPr>
            <w:rFonts w:cs="Verdana"/>
            <w:color w:val="000000"/>
            <w:szCs w:val="18"/>
            <w:lang w:eastAsia="en-GB"/>
          </w:rPr>
          <w:delText>per the screenshot</w:delText>
        </w:r>
      </w:del>
      <w:r>
        <w:rPr>
          <w:rPrChange w:id="313" w:author="Changes since 5.0" w:date="2022-08-01T08:50:00Z">
            <w:rPr>
              <w:rFonts w:cs="Verdana"/>
              <w:color w:val="000000"/>
              <w:szCs w:val="18"/>
              <w:lang w:eastAsia="en-GB"/>
            </w:rPr>
          </w:rPrChange>
        </w:rPr>
        <w:t xml:space="preserve"> below:</w:t>
      </w:r>
    </w:p>
    <w:p w14:paraId="53FF08E4" w14:textId="77777777" w:rsidR="00BF259B" w:rsidRPr="00E02B70" w:rsidRDefault="00BF259B">
      <w:pPr>
        <w:autoSpaceDE w:val="0"/>
        <w:autoSpaceDN w:val="0"/>
        <w:adjustRightInd w:val="0"/>
        <w:ind w:left="1440"/>
        <w:jc w:val="center"/>
        <w:rPr>
          <w:rFonts w:cs="Verdana"/>
          <w:color w:val="000000"/>
          <w:szCs w:val="18"/>
          <w:lang w:eastAsia="en-GB"/>
        </w:rPr>
        <w:pPrChange w:id="314" w:author="Changes since 5.0" w:date="2022-08-01T08:50:00Z">
          <w:pPr>
            <w:autoSpaceDE w:val="0"/>
            <w:autoSpaceDN w:val="0"/>
            <w:adjustRightInd w:val="0"/>
            <w:ind w:left="1440"/>
          </w:pPr>
        </w:pPrChange>
      </w:pPr>
      <w:r w:rsidRPr="00E02B70">
        <w:rPr>
          <w:noProof/>
          <w:lang w:eastAsia="en-GB"/>
        </w:rPr>
        <w:drawing>
          <wp:inline distT="0" distB="0" distL="0" distR="0" wp14:anchorId="2E7731A6" wp14:editId="2DB88B7E">
            <wp:extent cx="3571875" cy="2066925"/>
            <wp:effectExtent l="0" t="0" r="0" b="0"/>
            <wp:docPr id="278453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571875" cy="2066925"/>
                    </a:xfrm>
                    <a:prstGeom prst="rect">
                      <a:avLst/>
                    </a:prstGeom>
                    <a:noFill/>
                    <a:ln>
                      <a:noFill/>
                    </a:ln>
                  </pic:spPr>
                </pic:pic>
              </a:graphicData>
            </a:graphic>
          </wp:inline>
        </w:drawing>
      </w:r>
    </w:p>
    <w:p w14:paraId="7A04E565" w14:textId="6A2F959B" w:rsidR="00BF259B" w:rsidRDefault="00BF259B">
      <w:pPr>
        <w:pStyle w:val="ListNumber"/>
        <w:rPr>
          <w:lang w:eastAsia="en-GB"/>
        </w:rPr>
        <w:pPrChange w:id="315" w:author="Changes since 5.0" w:date="2022-08-01T08:50:00Z">
          <w:pPr>
            <w:numPr>
              <w:numId w:val="19"/>
            </w:numPr>
            <w:ind w:left="720" w:hanging="360"/>
          </w:pPr>
        </w:pPrChange>
      </w:pPr>
      <w:r>
        <w:rPr>
          <w:lang w:eastAsia="en-GB"/>
        </w:rPr>
        <w:t xml:space="preserve">On </w:t>
      </w:r>
      <w:r w:rsidRPr="00861247">
        <w:rPr>
          <w:b/>
          <w:lang w:eastAsia="en-GB"/>
        </w:rPr>
        <w:t>SQL Server only</w:t>
      </w:r>
      <w:r>
        <w:rPr>
          <w:lang w:eastAsia="en-GB"/>
        </w:rPr>
        <w:t xml:space="preserve">, validate that the registry entries for </w:t>
      </w:r>
      <w:r w:rsidRPr="0093357A">
        <w:rPr>
          <w:b/>
          <w:lang w:eastAsia="en-GB"/>
        </w:rPr>
        <w:t>TLS 1.1</w:t>
      </w:r>
      <w:r>
        <w:rPr>
          <w:lang w:eastAsia="en-GB"/>
        </w:rPr>
        <w:t xml:space="preserve"> and </w:t>
      </w:r>
      <w:r w:rsidRPr="0093357A">
        <w:rPr>
          <w:b/>
          <w:lang w:eastAsia="en-GB"/>
        </w:rPr>
        <w:t>1.2</w:t>
      </w:r>
      <w:r>
        <w:rPr>
          <w:lang w:eastAsia="en-GB"/>
        </w:rPr>
        <w:t xml:space="preserve"> exist </w:t>
      </w:r>
      <w:ins w:id="316" w:author="Changes since 5.0" w:date="2022-08-01T08:50:00Z">
        <w:r w:rsidR="00F4284E">
          <w:rPr>
            <w:lang w:eastAsia="en-GB"/>
          </w:rPr>
          <w:t xml:space="preserve">by </w:t>
        </w:r>
        <w:proofErr w:type="spellStart"/>
        <w:r w:rsidR="00F4284E">
          <w:rPr>
            <w:lang w:eastAsia="en-GB"/>
          </w:rPr>
          <w:t>naviagating</w:t>
        </w:r>
        <w:proofErr w:type="spellEnd"/>
        <w:r w:rsidR="00F4284E">
          <w:rPr>
            <w:lang w:eastAsia="en-GB"/>
          </w:rPr>
          <w:t xml:space="preserve"> to</w:t>
        </w:r>
      </w:ins>
      <w:del w:id="317" w:author="Changes since 5.0" w:date="2022-08-01T08:50:00Z">
        <w:r>
          <w:rPr>
            <w:lang w:eastAsia="en-GB"/>
          </w:rPr>
          <w:delText>in</w:delText>
        </w:r>
      </w:del>
      <w:r>
        <w:rPr>
          <w:lang w:eastAsia="en-GB"/>
        </w:rPr>
        <w:t xml:space="preserve"> </w:t>
      </w:r>
    </w:p>
    <w:p w14:paraId="28E15A57" w14:textId="77777777" w:rsidR="00BF259B" w:rsidRPr="002E2F52" w:rsidRDefault="00BF259B">
      <w:pPr>
        <w:pStyle w:val="BodyText"/>
        <w:rPr>
          <w:b/>
          <w:i/>
          <w:rPrChange w:id="318" w:author="Changes since 5.0" w:date="2022-08-01T08:50:00Z">
            <w:rPr>
              <w:lang w:eastAsia="en-GB"/>
            </w:rPr>
          </w:rPrChange>
        </w:rPr>
        <w:pPrChange w:id="319" w:author="Changes since 5.0" w:date="2022-08-01T08:50:00Z">
          <w:pPr>
            <w:ind w:left="720"/>
          </w:pPr>
        </w:pPrChange>
      </w:pPr>
      <w:r w:rsidRPr="002E2F52">
        <w:rPr>
          <w:b/>
          <w:i/>
          <w:rPrChange w:id="320" w:author="Changes since 5.0" w:date="2022-08-01T08:50:00Z">
            <w:rPr>
              <w:b/>
              <w:lang w:eastAsia="en-GB"/>
            </w:rPr>
          </w:rPrChange>
        </w:rPr>
        <w:t>HKEY_LOCAL_MACHINE\SYSTEM\CurrentControlSet\Control\SecurityProviders\SCHANNEL\Protocols</w:t>
      </w:r>
    </w:p>
    <w:p w14:paraId="68537ED0" w14:textId="77777777" w:rsidR="00BF259B" w:rsidRDefault="00BF259B">
      <w:pPr>
        <w:ind w:left="1440"/>
        <w:jc w:val="center"/>
        <w:rPr>
          <w:noProof/>
          <w:lang w:val="en-GB" w:eastAsia="en-GB"/>
        </w:rPr>
        <w:pPrChange w:id="321" w:author="Changes since 5.0" w:date="2022-08-01T08:50:00Z">
          <w:pPr>
            <w:ind w:left="1440"/>
          </w:pPr>
        </w:pPrChange>
      </w:pPr>
      <w:r w:rsidRPr="00861247">
        <w:rPr>
          <w:noProof/>
          <w:lang w:val="en-GB" w:eastAsia="en-GB"/>
        </w:rPr>
        <w:drawing>
          <wp:inline distT="0" distB="0" distL="0" distR="0" wp14:anchorId="1BCC209D" wp14:editId="010BF796">
            <wp:extent cx="1295400" cy="1362075"/>
            <wp:effectExtent l="0" t="0" r="0" b="0"/>
            <wp:docPr id="278453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295400" cy="1362075"/>
                    </a:xfrm>
                    <a:prstGeom prst="rect">
                      <a:avLst/>
                    </a:prstGeom>
                    <a:noFill/>
                    <a:ln>
                      <a:noFill/>
                    </a:ln>
                  </pic:spPr>
                </pic:pic>
              </a:graphicData>
            </a:graphic>
          </wp:inline>
        </w:drawing>
      </w:r>
    </w:p>
    <w:p w14:paraId="6634EF24" w14:textId="3E8B42B6" w:rsidR="00BF259B" w:rsidRDefault="00BF259B">
      <w:pPr>
        <w:pStyle w:val="ListNumber"/>
        <w:rPr>
          <w:lang w:eastAsia="en-GB"/>
        </w:rPr>
        <w:pPrChange w:id="322" w:author="Changes since 5.0" w:date="2022-08-01T08:50:00Z">
          <w:pPr>
            <w:numPr>
              <w:numId w:val="19"/>
            </w:numPr>
            <w:ind w:left="720" w:hanging="360"/>
          </w:pPr>
        </w:pPrChange>
      </w:pPr>
      <w:r>
        <w:rPr>
          <w:rPrChange w:id="323" w:author="Changes since 5.0" w:date="2022-08-01T08:50:00Z">
            <w:rPr>
              <w:noProof/>
              <w:lang w:eastAsia="en-GB"/>
            </w:rPr>
          </w:rPrChange>
        </w:rPr>
        <w:t xml:space="preserve">If the keys do not exist, use the registry update scripts as supplied on the install media to add </w:t>
      </w:r>
      <w:ins w:id="324" w:author="Changes since 5.0" w:date="2022-08-01T08:50:00Z">
        <w:r w:rsidR="00AE3697">
          <w:rPr>
            <w:noProof/>
            <w:lang w:eastAsia="en-GB"/>
          </w:rPr>
          <w:t>the</w:t>
        </w:r>
        <w:r>
          <w:rPr>
            <w:noProof/>
            <w:lang w:eastAsia="en-GB"/>
          </w:rPr>
          <w:t xml:space="preserve"> keys </w:t>
        </w:r>
      </w:ins>
      <w:del w:id="325" w:author="Changes since 5.0" w:date="2022-08-01T08:50:00Z">
        <w:r>
          <w:rPr>
            <w:noProof/>
            <w:lang w:eastAsia="en-GB"/>
          </w:rPr>
          <w:delText>these keys (not for the Application server, these keys are added automatically during installation):</w:delText>
        </w:r>
      </w:del>
    </w:p>
    <w:p w14:paraId="7F8B0D11" w14:textId="77777777" w:rsidR="00BF259B" w:rsidRDefault="005750A9" w:rsidP="007E4535">
      <w:pPr>
        <w:pStyle w:val="Note"/>
        <w:rPr>
          <w:ins w:id="326" w:author="Changes since 5.0" w:date="2022-08-01T08:50:00Z"/>
          <w:lang w:eastAsia="en-GB"/>
        </w:rPr>
      </w:pPr>
      <w:ins w:id="327" w:author="Changes since 5.0" w:date="2022-08-01T08:50:00Z">
        <w:r>
          <w:rPr>
            <w:noProof/>
            <w:lang w:eastAsia="en-GB"/>
          </w:rPr>
          <w:t xml:space="preserve">Note: This </w:t>
        </w:r>
        <w:r w:rsidR="007E4535">
          <w:rPr>
            <w:noProof/>
            <w:lang w:eastAsia="en-GB"/>
          </w:rPr>
          <w:t xml:space="preserve">step </w:t>
        </w:r>
        <w:r>
          <w:rPr>
            <w:noProof/>
            <w:lang w:eastAsia="en-GB"/>
          </w:rPr>
          <w:t>is not</w:t>
        </w:r>
        <w:r w:rsidR="00BF259B">
          <w:rPr>
            <w:noProof/>
            <w:lang w:eastAsia="en-GB"/>
          </w:rPr>
          <w:t xml:space="preserve"> for the Application server, these keys are added automatically during installation</w:t>
        </w:r>
      </w:ins>
    </w:p>
    <w:p w14:paraId="17C72267" w14:textId="77777777" w:rsidR="00BF259B" w:rsidRDefault="00BF259B">
      <w:pPr>
        <w:ind w:left="1440"/>
        <w:jc w:val="center"/>
        <w:rPr>
          <w:lang w:eastAsia="en-GB"/>
        </w:rPr>
        <w:pPrChange w:id="328" w:author="Changes since 5.0" w:date="2022-08-01T08:50:00Z">
          <w:pPr>
            <w:ind w:left="1440"/>
          </w:pPr>
        </w:pPrChange>
      </w:pPr>
      <w:r w:rsidRPr="00861247">
        <w:rPr>
          <w:noProof/>
          <w:lang w:val="en-GB" w:eastAsia="en-GB"/>
        </w:rPr>
        <w:drawing>
          <wp:inline distT="0" distB="0" distL="0" distR="0" wp14:anchorId="4325F315" wp14:editId="21EB524F">
            <wp:extent cx="3400425" cy="1609725"/>
            <wp:effectExtent l="0" t="0" r="0" b="0"/>
            <wp:docPr id="2784530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400425" cy="1609725"/>
                    </a:xfrm>
                    <a:prstGeom prst="rect">
                      <a:avLst/>
                    </a:prstGeom>
                    <a:noFill/>
                    <a:ln>
                      <a:noFill/>
                    </a:ln>
                  </pic:spPr>
                </pic:pic>
              </a:graphicData>
            </a:graphic>
          </wp:inline>
        </w:drawing>
      </w:r>
    </w:p>
    <w:p w14:paraId="148133EC" w14:textId="77777777" w:rsidR="00AD0BE2" w:rsidRDefault="00AD0BE2">
      <w:pPr>
        <w:spacing w:after="0" w:line="240" w:lineRule="auto"/>
        <w:rPr>
          <w:ins w:id="329" w:author="Changes since 5.0" w:date="2022-08-01T08:50:00Z"/>
          <w:rFonts w:ascii="Open Sans" w:eastAsia="Times New Roman" w:hAnsi="Open Sans"/>
          <w:sz w:val="22"/>
          <w:szCs w:val="20"/>
          <w:lang w:val="en-GB" w:eastAsia="en-GB"/>
        </w:rPr>
      </w:pPr>
      <w:ins w:id="330" w:author="Changes since 5.0" w:date="2022-08-01T08:50:00Z">
        <w:r>
          <w:rPr>
            <w:lang w:eastAsia="en-GB"/>
          </w:rPr>
          <w:br w:type="page"/>
        </w:r>
      </w:ins>
    </w:p>
    <w:p w14:paraId="4D7F9997" w14:textId="77777777" w:rsidR="00BF259B" w:rsidRPr="001E2A89" w:rsidRDefault="00BF259B">
      <w:pPr>
        <w:pStyle w:val="ListNumber"/>
        <w:rPr>
          <w:lang w:eastAsia="en-GB"/>
        </w:rPr>
        <w:pPrChange w:id="331" w:author="Changes since 5.0" w:date="2022-08-01T08:50:00Z">
          <w:pPr>
            <w:numPr>
              <w:numId w:val="19"/>
            </w:numPr>
            <w:ind w:left="720" w:hanging="360"/>
          </w:pPr>
        </w:pPrChange>
      </w:pPr>
      <w:r>
        <w:rPr>
          <w:lang w:eastAsia="en-GB"/>
        </w:rPr>
        <w:lastRenderedPageBreak/>
        <w:t>E</w:t>
      </w:r>
      <w:r w:rsidRPr="00E02B70">
        <w:rPr>
          <w:lang w:eastAsia="en-GB"/>
        </w:rPr>
        <w:t xml:space="preserve">xit the </w:t>
      </w:r>
      <w:r w:rsidRPr="00E02B70">
        <w:rPr>
          <w:b/>
          <w:lang w:eastAsia="en-GB"/>
        </w:rPr>
        <w:t>Registry Editor</w:t>
      </w:r>
      <w:r w:rsidRPr="00E02B70">
        <w:rPr>
          <w:lang w:eastAsia="en-GB"/>
        </w:rPr>
        <w:t xml:space="preserve"> application</w:t>
      </w:r>
      <w:r w:rsidRPr="001E2A89">
        <w:rPr>
          <w:noProof/>
          <w:lang w:eastAsia="en-GB"/>
        </w:rPr>
        <w:t xml:space="preserve"> </w:t>
      </w:r>
    </w:p>
    <w:p w14:paraId="33341D55" w14:textId="77777777" w:rsidR="00BF259B" w:rsidRDefault="00BF259B" w:rsidP="005B17A0">
      <w:pPr>
        <w:autoSpaceDE w:val="0"/>
        <w:autoSpaceDN w:val="0"/>
        <w:adjustRightInd w:val="0"/>
        <w:spacing w:after="0" w:line="240" w:lineRule="auto"/>
        <w:rPr>
          <w:del w:id="332" w:author="Changes since 5.0" w:date="2022-08-01T08:50:00Z"/>
          <w:rFonts w:cs="Verdana"/>
          <w:color w:val="000000"/>
          <w:szCs w:val="18"/>
          <w:lang w:eastAsia="en-GB"/>
        </w:rPr>
      </w:pPr>
    </w:p>
    <w:p w14:paraId="715619CC" w14:textId="77777777" w:rsidR="00BF259B" w:rsidRPr="00A73BA7" w:rsidRDefault="00BF259B" w:rsidP="005B17A0">
      <w:pPr>
        <w:autoSpaceDE w:val="0"/>
        <w:autoSpaceDN w:val="0"/>
        <w:adjustRightInd w:val="0"/>
        <w:spacing w:after="0" w:line="240" w:lineRule="auto"/>
        <w:jc w:val="center"/>
        <w:rPr>
          <w:del w:id="333" w:author="Changes since 5.0" w:date="2022-08-01T08:50:00Z"/>
          <w:rFonts w:cs="Verdana"/>
          <w:color w:val="000000"/>
          <w:sz w:val="28"/>
          <w:szCs w:val="28"/>
          <w:lang w:eastAsia="en-GB"/>
        </w:rPr>
      </w:pPr>
    </w:p>
    <w:p w14:paraId="3BB1AA32" w14:textId="77777777" w:rsidR="00BF259B" w:rsidRDefault="00BF259B" w:rsidP="005B17A0">
      <w:pPr>
        <w:autoSpaceDE w:val="0"/>
        <w:autoSpaceDN w:val="0"/>
        <w:adjustRightInd w:val="0"/>
        <w:spacing w:after="0" w:line="240" w:lineRule="auto"/>
        <w:jc w:val="center"/>
        <w:rPr>
          <w:ins w:id="334" w:author="Changes since 5.0" w:date="2022-08-01T08:50:00Z"/>
          <w:rFonts w:ascii="Open Sans" w:hAnsi="Open Sans" w:cs="Open Sans"/>
          <w:b/>
          <w:color w:val="FF0000"/>
          <w:sz w:val="28"/>
          <w:szCs w:val="28"/>
          <w:lang w:eastAsia="en-GB"/>
        </w:rPr>
      </w:pPr>
      <w:r w:rsidRPr="008E5B44">
        <w:rPr>
          <w:rFonts w:ascii="Open Sans" w:hAnsi="Open Sans"/>
          <w:b/>
          <w:color w:val="FF0000"/>
          <w:sz w:val="28"/>
          <w:rPrChange w:id="335" w:author="Changes since 5.0" w:date="2022-08-01T08:50:00Z">
            <w:rPr>
              <w:rFonts w:cs="Verdana"/>
              <w:b/>
              <w:color w:val="FF0000"/>
              <w:sz w:val="28"/>
              <w:szCs w:val="28"/>
              <w:lang w:eastAsia="en-GB"/>
            </w:rPr>
          </w:rPrChange>
        </w:rPr>
        <w:t>*** Restart both the SQL server and the Vision 4.15 Application server to apply these changes **</w:t>
      </w:r>
    </w:p>
    <w:p w14:paraId="29DB0241" w14:textId="77777777" w:rsidR="00FC5727" w:rsidRDefault="00FC5727">
      <w:pPr>
        <w:spacing w:after="0" w:line="240" w:lineRule="auto"/>
        <w:rPr>
          <w:ins w:id="336" w:author="Changes since 5.0" w:date="2022-08-01T08:50:00Z"/>
          <w:rFonts w:ascii="Open Sans" w:eastAsia="Times New Roman" w:hAnsi="Open Sans"/>
          <w:b/>
          <w:sz w:val="34"/>
          <w:szCs w:val="28"/>
          <w:lang w:val="en-GB"/>
        </w:rPr>
      </w:pPr>
      <w:ins w:id="337" w:author="Changes since 5.0" w:date="2022-08-01T08:50:00Z">
        <w:r>
          <w:br w:type="page"/>
        </w:r>
      </w:ins>
    </w:p>
    <w:p w14:paraId="539C9551" w14:textId="77777777" w:rsidR="00BF259B" w:rsidRPr="005947BF" w:rsidRDefault="00BF259B">
      <w:pPr>
        <w:pStyle w:val="Heading2"/>
        <w:numPr>
          <w:ilvl w:val="1"/>
          <w:numId w:val="39"/>
        </w:numPr>
        <w:pPrChange w:id="338" w:author="Changes since 5.0" w:date="2022-08-01T08:50:00Z">
          <w:pPr>
            <w:pStyle w:val="Heading2"/>
            <w:numPr>
              <w:ilvl w:val="1"/>
              <w:numId w:val="14"/>
            </w:numPr>
            <w:suppressAutoHyphens w:val="0"/>
            <w:spacing w:before="240" w:after="60" w:line="276" w:lineRule="auto"/>
            <w:ind w:left="567" w:hanging="600"/>
          </w:pPr>
        </w:pPrChange>
      </w:pPr>
      <w:bookmarkStart w:id="339" w:name="_Toc110235431"/>
      <w:r w:rsidRPr="005947BF">
        <w:lastRenderedPageBreak/>
        <w:t>Firewall / Port Settings</w:t>
      </w:r>
      <w:bookmarkEnd w:id="339"/>
    </w:p>
    <w:p w14:paraId="39193558" w14:textId="77777777" w:rsidR="00BF259B" w:rsidRPr="00D7769B" w:rsidRDefault="00BF259B">
      <w:pPr>
        <w:pStyle w:val="BodyText"/>
        <w:pPrChange w:id="340" w:author="Changes since 5.0" w:date="2022-08-01T08:50:00Z">
          <w:pPr/>
        </w:pPrChange>
      </w:pPr>
      <w:r>
        <w:t>Physical firewall incoming and outgoing rules must be defined to allow communications on the following ports:</w:t>
      </w:r>
    </w:p>
    <w:tbl>
      <w:tblPr>
        <w:tblW w:w="8868" w:type="dxa"/>
        <w:tblInd w:w="392" w:type="dxa"/>
        <w:tblCellMar>
          <w:left w:w="0" w:type="dxa"/>
          <w:right w:w="0" w:type="dxa"/>
        </w:tblCellMar>
        <w:tblLook w:val="04A0" w:firstRow="1" w:lastRow="0" w:firstColumn="1" w:lastColumn="0" w:noHBand="0" w:noVBand="1"/>
      </w:tblPr>
      <w:tblGrid>
        <w:gridCol w:w="3094"/>
        <w:gridCol w:w="864"/>
        <w:gridCol w:w="1453"/>
        <w:gridCol w:w="1084"/>
        <w:gridCol w:w="1289"/>
        <w:gridCol w:w="1084"/>
      </w:tblGrid>
      <w:tr w:rsidR="00BF259B" w:rsidRPr="00C14B6A" w14:paraId="1E32B14D" w14:textId="77777777" w:rsidTr="00943BF2">
        <w:trPr>
          <w:cantSplit/>
          <w:trHeight w:val="460"/>
        </w:trPr>
        <w:tc>
          <w:tcPr>
            <w:tcW w:w="3094"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14:paraId="1720408C" w14:textId="77777777" w:rsidR="00BF259B" w:rsidRPr="00943BF2" w:rsidRDefault="00BF259B" w:rsidP="00943BF2">
            <w:pPr>
              <w:pStyle w:val="TableBody"/>
            </w:pPr>
            <w:r w:rsidRPr="00943BF2">
              <w:t>Protocol</w:t>
            </w:r>
          </w:p>
        </w:tc>
        <w:tc>
          <w:tcPr>
            <w:tcW w:w="864"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
          <w:p w14:paraId="4B58EA97" w14:textId="77777777" w:rsidR="00BF259B" w:rsidRPr="00943BF2" w:rsidRDefault="00BF259B" w:rsidP="00943BF2">
            <w:pPr>
              <w:pStyle w:val="TableBody"/>
            </w:pPr>
            <w:r w:rsidRPr="00943BF2">
              <w:t>Port(s)</w:t>
            </w:r>
          </w:p>
        </w:tc>
        <w:tc>
          <w:tcPr>
            <w:tcW w:w="1453"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
          <w:p w14:paraId="2D2C7162" w14:textId="77777777" w:rsidR="00BF259B" w:rsidRPr="00943BF2" w:rsidRDefault="00BF259B" w:rsidP="00943BF2">
            <w:pPr>
              <w:pStyle w:val="TableBody"/>
            </w:pPr>
            <w:r w:rsidRPr="00943BF2">
              <w:t xml:space="preserve">Vision 4.18 Application Server </w:t>
            </w:r>
          </w:p>
        </w:tc>
        <w:tc>
          <w:tcPr>
            <w:tcW w:w="1084" w:type="dxa"/>
            <w:tcBorders>
              <w:top w:val="single" w:sz="8" w:space="0" w:color="auto"/>
              <w:left w:val="nil"/>
              <w:bottom w:val="single" w:sz="8" w:space="0" w:color="auto"/>
              <w:right w:val="single" w:sz="8" w:space="0" w:color="auto"/>
            </w:tcBorders>
            <w:hideMark/>
          </w:tcPr>
          <w:p w14:paraId="1D067DDE" w14:textId="77777777" w:rsidR="00BF259B" w:rsidRPr="00943BF2" w:rsidRDefault="00BF259B" w:rsidP="00943BF2">
            <w:pPr>
              <w:pStyle w:val="TableBody"/>
            </w:pPr>
            <w:r w:rsidRPr="00943BF2">
              <w:t>Database Server</w:t>
            </w:r>
          </w:p>
        </w:tc>
        <w:tc>
          <w:tcPr>
            <w:tcW w:w="1289"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
          <w:p w14:paraId="1D176925" w14:textId="77777777" w:rsidR="00BF259B" w:rsidRPr="00943BF2" w:rsidRDefault="00BF259B" w:rsidP="00943BF2">
            <w:pPr>
              <w:pStyle w:val="TableBody"/>
            </w:pPr>
            <w:r w:rsidRPr="00943BF2">
              <w:t>Client (ATM – Unified Agent and/or SWD Agent)</w:t>
            </w:r>
          </w:p>
        </w:tc>
        <w:tc>
          <w:tcPr>
            <w:tcW w:w="1084" w:type="dxa"/>
            <w:tcBorders>
              <w:top w:val="single" w:sz="8" w:space="0" w:color="auto"/>
              <w:left w:val="nil"/>
              <w:bottom w:val="single" w:sz="8" w:space="0" w:color="auto"/>
              <w:right w:val="single" w:sz="8" w:space="0" w:color="auto"/>
            </w:tcBorders>
          </w:tcPr>
          <w:p w14:paraId="26296C76" w14:textId="77777777" w:rsidR="00BF259B" w:rsidRPr="00943BF2" w:rsidRDefault="00BF259B" w:rsidP="00943BF2">
            <w:pPr>
              <w:pStyle w:val="TableBody"/>
            </w:pPr>
            <w:r w:rsidRPr="00943BF2">
              <w:t>Client (Desktop Internet Explorer)</w:t>
            </w:r>
          </w:p>
        </w:tc>
      </w:tr>
      <w:tr w:rsidR="00BF259B" w:rsidRPr="00F47668" w14:paraId="6572382B" w14:textId="77777777" w:rsidTr="00943BF2">
        <w:trPr>
          <w:cantSplit/>
          <w:trHeight w:val="248"/>
        </w:trPr>
        <w:tc>
          <w:tcPr>
            <w:tcW w:w="3094"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14:paraId="19C8A6EC" w14:textId="77777777" w:rsidR="00BF259B" w:rsidRPr="00943BF2" w:rsidRDefault="00BF259B" w:rsidP="00943BF2">
            <w:pPr>
              <w:pStyle w:val="TableBody"/>
            </w:pPr>
            <w:r w:rsidRPr="00943BF2">
              <w:t>Microsoft SQL Server</w:t>
            </w:r>
          </w:p>
        </w:tc>
        <w:tc>
          <w:tcPr>
            <w:tcW w:w="864"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
          <w:p w14:paraId="41B87E4E" w14:textId="77777777" w:rsidR="00BF259B" w:rsidRPr="00943BF2" w:rsidRDefault="00BF259B" w:rsidP="00943BF2">
            <w:pPr>
              <w:pStyle w:val="TableBody"/>
            </w:pPr>
            <w:r w:rsidRPr="00943BF2">
              <w:t>15010</w:t>
            </w:r>
          </w:p>
        </w:tc>
        <w:tc>
          <w:tcPr>
            <w:tcW w:w="1453"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
          <w:p w14:paraId="5DD2569E" w14:textId="77777777" w:rsidR="00BF259B" w:rsidRPr="00943BF2" w:rsidRDefault="00BF259B" w:rsidP="00943BF2">
            <w:pPr>
              <w:pStyle w:val="TableBody"/>
            </w:pPr>
            <w:r w:rsidRPr="00943BF2">
              <w:t>Directional</w:t>
            </w:r>
          </w:p>
        </w:tc>
        <w:tc>
          <w:tcPr>
            <w:tcW w:w="1084" w:type="dxa"/>
            <w:tcBorders>
              <w:top w:val="single" w:sz="8" w:space="0" w:color="auto"/>
              <w:left w:val="nil"/>
              <w:bottom w:val="single" w:sz="8" w:space="0" w:color="auto"/>
              <w:right w:val="single" w:sz="8" w:space="0" w:color="auto"/>
            </w:tcBorders>
            <w:hideMark/>
          </w:tcPr>
          <w:p w14:paraId="6951D4E5" w14:textId="77777777" w:rsidR="00BF259B" w:rsidRPr="00943BF2" w:rsidRDefault="00BF259B" w:rsidP="00943BF2">
            <w:pPr>
              <w:pStyle w:val="TableBody"/>
            </w:pPr>
            <w:r w:rsidRPr="00943BF2">
              <w:t>Directional</w:t>
            </w:r>
          </w:p>
        </w:tc>
        <w:tc>
          <w:tcPr>
            <w:tcW w:w="1289"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
          <w:p w14:paraId="03614BCF" w14:textId="77777777" w:rsidR="00BF259B" w:rsidRPr="00943BF2" w:rsidRDefault="00BF259B" w:rsidP="00943BF2">
            <w:pPr>
              <w:pStyle w:val="TableBody"/>
            </w:pPr>
            <w:r w:rsidRPr="00943BF2">
              <w:t>-</w:t>
            </w:r>
          </w:p>
        </w:tc>
        <w:tc>
          <w:tcPr>
            <w:tcW w:w="1084" w:type="dxa"/>
            <w:tcBorders>
              <w:top w:val="single" w:sz="8" w:space="0" w:color="auto"/>
              <w:left w:val="nil"/>
              <w:bottom w:val="single" w:sz="8" w:space="0" w:color="auto"/>
              <w:right w:val="single" w:sz="8" w:space="0" w:color="auto"/>
            </w:tcBorders>
          </w:tcPr>
          <w:p w14:paraId="46A5E5EB" w14:textId="77777777" w:rsidR="00BF259B" w:rsidRPr="00943BF2" w:rsidRDefault="00BF259B" w:rsidP="00943BF2">
            <w:pPr>
              <w:pStyle w:val="TableBody"/>
            </w:pPr>
            <w:r w:rsidRPr="00943BF2">
              <w:t>-</w:t>
            </w:r>
          </w:p>
        </w:tc>
      </w:tr>
      <w:tr w:rsidR="00BF259B" w:rsidRPr="00F47668" w14:paraId="59605D80" w14:textId="77777777" w:rsidTr="00943BF2">
        <w:trPr>
          <w:cantSplit/>
          <w:trHeight w:val="1956"/>
        </w:trPr>
        <w:tc>
          <w:tcPr>
            <w:tcW w:w="3094" w:type="dxa"/>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69E1B49E" w14:textId="77777777" w:rsidR="00BF259B" w:rsidRPr="00943BF2" w:rsidRDefault="00BF259B" w:rsidP="00943BF2">
            <w:pPr>
              <w:pStyle w:val="TableBody"/>
            </w:pPr>
            <w:r w:rsidRPr="00943BF2">
              <w:t>HTTPS</w:t>
            </w:r>
          </w:p>
        </w:tc>
        <w:tc>
          <w:tcPr>
            <w:tcW w:w="864"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12DAF9ED" w14:textId="77777777" w:rsidR="00BF259B" w:rsidRPr="00943BF2" w:rsidRDefault="00BF259B" w:rsidP="00943BF2">
            <w:pPr>
              <w:pStyle w:val="TableBody"/>
            </w:pPr>
            <w:r w:rsidRPr="00943BF2">
              <w:t>443</w:t>
            </w:r>
          </w:p>
        </w:tc>
        <w:tc>
          <w:tcPr>
            <w:tcW w:w="1453"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75B2BB7B" w14:textId="77777777" w:rsidR="00BF259B" w:rsidRPr="00943BF2" w:rsidRDefault="00BF259B" w:rsidP="00943BF2">
            <w:pPr>
              <w:pStyle w:val="TableBody"/>
              <w:rPr>
                <w:rFonts w:ascii="Calibri" w:hAnsi="Calibri"/>
              </w:rPr>
            </w:pPr>
            <w:r w:rsidRPr="00943BF2">
              <w:t>Bidirectional</w:t>
            </w:r>
          </w:p>
          <w:p w14:paraId="64CF5B56" w14:textId="77777777" w:rsidR="00BF259B" w:rsidRPr="00943BF2" w:rsidRDefault="00BF259B" w:rsidP="00943BF2">
            <w:pPr>
              <w:pStyle w:val="TableBody"/>
            </w:pPr>
          </w:p>
        </w:tc>
        <w:tc>
          <w:tcPr>
            <w:tcW w:w="1084" w:type="dxa"/>
            <w:tcBorders>
              <w:top w:val="nil"/>
              <w:left w:val="nil"/>
              <w:bottom w:val="single" w:sz="8" w:space="0" w:color="auto"/>
              <w:right w:val="single" w:sz="8" w:space="0" w:color="auto"/>
            </w:tcBorders>
            <w:shd w:val="clear" w:color="auto" w:fill="auto"/>
          </w:tcPr>
          <w:p w14:paraId="01EFE39D" w14:textId="77777777" w:rsidR="00BF259B" w:rsidRPr="00943BF2" w:rsidRDefault="00BF259B" w:rsidP="00943BF2">
            <w:pPr>
              <w:pStyle w:val="TableBody"/>
            </w:pPr>
            <w:r w:rsidRPr="00943BF2">
              <w:t>-</w:t>
            </w:r>
          </w:p>
        </w:tc>
        <w:tc>
          <w:tcPr>
            <w:tcW w:w="1289"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6AFBAAB1" w14:textId="77777777" w:rsidR="00BF259B" w:rsidRPr="00943BF2" w:rsidRDefault="00BF259B" w:rsidP="00943BF2">
            <w:pPr>
              <w:pStyle w:val="TableBody"/>
            </w:pPr>
            <w:r w:rsidRPr="00943BF2">
              <w:t>ATM Unified Agent</w:t>
            </w:r>
          </w:p>
          <w:p w14:paraId="53D02C08" w14:textId="77777777" w:rsidR="00BF259B" w:rsidRPr="00943BF2" w:rsidRDefault="00BF259B" w:rsidP="00943BF2">
            <w:pPr>
              <w:pStyle w:val="TableBody"/>
            </w:pPr>
            <w:r w:rsidRPr="00943BF2">
              <w:t>Directional (outbound – client connects to server)</w:t>
            </w:r>
          </w:p>
        </w:tc>
        <w:tc>
          <w:tcPr>
            <w:tcW w:w="1084" w:type="dxa"/>
            <w:tcBorders>
              <w:top w:val="nil"/>
              <w:left w:val="nil"/>
              <w:bottom w:val="single" w:sz="8" w:space="0" w:color="auto"/>
              <w:right w:val="single" w:sz="8" w:space="0" w:color="auto"/>
            </w:tcBorders>
            <w:shd w:val="clear" w:color="auto" w:fill="auto"/>
          </w:tcPr>
          <w:p w14:paraId="743616AE" w14:textId="77777777" w:rsidR="00BF259B" w:rsidRPr="00943BF2" w:rsidRDefault="00BF259B" w:rsidP="00943BF2">
            <w:pPr>
              <w:pStyle w:val="TableBody"/>
            </w:pPr>
            <w:r w:rsidRPr="00943BF2">
              <w:t>Directional (outbound – client connects to server)</w:t>
            </w:r>
          </w:p>
          <w:p w14:paraId="5A110101" w14:textId="77777777" w:rsidR="00BF259B" w:rsidRPr="00943BF2" w:rsidRDefault="00BF259B" w:rsidP="00943BF2">
            <w:pPr>
              <w:pStyle w:val="TableBody"/>
            </w:pPr>
          </w:p>
        </w:tc>
      </w:tr>
      <w:tr w:rsidR="00BF259B" w:rsidRPr="00F47668" w14:paraId="05D9925E" w14:textId="77777777" w:rsidTr="00943BF2">
        <w:trPr>
          <w:cantSplit/>
          <w:trHeight w:val="1579"/>
        </w:trPr>
        <w:tc>
          <w:tcPr>
            <w:tcW w:w="3094" w:type="dxa"/>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60EFE50B" w14:textId="77777777" w:rsidR="00BF259B" w:rsidRPr="00943BF2" w:rsidRDefault="00BF259B" w:rsidP="00943BF2">
            <w:pPr>
              <w:pStyle w:val="TableBody"/>
            </w:pPr>
            <w:r w:rsidRPr="00943BF2">
              <w:t>HTTPS</w:t>
            </w:r>
          </w:p>
        </w:tc>
        <w:tc>
          <w:tcPr>
            <w:tcW w:w="864"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6E32C643" w14:textId="77777777" w:rsidR="00BF259B" w:rsidRPr="00943BF2" w:rsidRDefault="00BF259B" w:rsidP="00943BF2">
            <w:pPr>
              <w:pStyle w:val="TableBody"/>
            </w:pPr>
            <w:r w:rsidRPr="00943BF2">
              <w:t>35010</w:t>
            </w:r>
          </w:p>
        </w:tc>
        <w:tc>
          <w:tcPr>
            <w:tcW w:w="1453"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2CECEE6E" w14:textId="77777777" w:rsidR="00BF259B" w:rsidRPr="00943BF2" w:rsidRDefault="00BF259B" w:rsidP="00943BF2">
            <w:pPr>
              <w:pStyle w:val="TableBody"/>
            </w:pPr>
            <w:r w:rsidRPr="00943BF2">
              <w:t>Bidirectional</w:t>
            </w:r>
          </w:p>
        </w:tc>
        <w:tc>
          <w:tcPr>
            <w:tcW w:w="1084" w:type="dxa"/>
            <w:tcBorders>
              <w:top w:val="nil"/>
              <w:left w:val="nil"/>
              <w:bottom w:val="single" w:sz="8" w:space="0" w:color="auto"/>
              <w:right w:val="single" w:sz="8" w:space="0" w:color="auto"/>
            </w:tcBorders>
            <w:shd w:val="clear" w:color="auto" w:fill="auto"/>
          </w:tcPr>
          <w:p w14:paraId="1883AFA1" w14:textId="77777777" w:rsidR="00BF259B" w:rsidRPr="00943BF2" w:rsidRDefault="00BF259B" w:rsidP="00943BF2">
            <w:pPr>
              <w:pStyle w:val="TableBody"/>
            </w:pPr>
            <w:r w:rsidRPr="00943BF2">
              <w:t>-</w:t>
            </w:r>
          </w:p>
        </w:tc>
        <w:tc>
          <w:tcPr>
            <w:tcW w:w="1289"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0EF579C6" w14:textId="77777777" w:rsidR="00BF259B" w:rsidRPr="00943BF2" w:rsidRDefault="00BF259B" w:rsidP="00943BF2">
            <w:pPr>
              <w:pStyle w:val="TableBody"/>
            </w:pPr>
            <w:r w:rsidRPr="00943BF2">
              <w:t>-</w:t>
            </w:r>
          </w:p>
        </w:tc>
        <w:tc>
          <w:tcPr>
            <w:tcW w:w="1084" w:type="dxa"/>
            <w:tcBorders>
              <w:top w:val="nil"/>
              <w:left w:val="nil"/>
              <w:bottom w:val="single" w:sz="8" w:space="0" w:color="auto"/>
              <w:right w:val="single" w:sz="8" w:space="0" w:color="auto"/>
            </w:tcBorders>
            <w:shd w:val="clear" w:color="auto" w:fill="auto"/>
          </w:tcPr>
          <w:p w14:paraId="7A4D62F0" w14:textId="77777777" w:rsidR="00BF259B" w:rsidRPr="00943BF2" w:rsidRDefault="00BF259B" w:rsidP="00943BF2">
            <w:pPr>
              <w:pStyle w:val="TableBody"/>
            </w:pPr>
            <w:r w:rsidRPr="00943BF2">
              <w:t>Directional (outbound – client connects to server)</w:t>
            </w:r>
          </w:p>
        </w:tc>
      </w:tr>
      <w:tr w:rsidR="00BF259B" w:rsidRPr="00F47668" w14:paraId="7E72BEC1" w14:textId="77777777" w:rsidTr="00943BF2">
        <w:trPr>
          <w:cantSplit/>
          <w:trHeight w:val="248"/>
        </w:trPr>
        <w:tc>
          <w:tcPr>
            <w:tcW w:w="3094"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14:paraId="06D0D953" w14:textId="77777777" w:rsidR="00BF259B" w:rsidRPr="00943BF2" w:rsidRDefault="00BF259B" w:rsidP="00943BF2">
            <w:pPr>
              <w:pStyle w:val="TableBody"/>
            </w:pPr>
            <w:r w:rsidRPr="00943BF2">
              <w:t>SMTP</w:t>
            </w:r>
          </w:p>
        </w:tc>
        <w:tc>
          <w:tcPr>
            <w:tcW w:w="864"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
          <w:p w14:paraId="152DE8F9" w14:textId="77777777" w:rsidR="00BF259B" w:rsidRPr="00943BF2" w:rsidRDefault="00BF259B" w:rsidP="00943BF2">
            <w:pPr>
              <w:pStyle w:val="TableBody"/>
            </w:pPr>
            <w:r w:rsidRPr="00943BF2">
              <w:t>25</w:t>
            </w:r>
          </w:p>
        </w:tc>
        <w:tc>
          <w:tcPr>
            <w:tcW w:w="1453"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
          <w:p w14:paraId="1D4F4531" w14:textId="77777777" w:rsidR="00BF259B" w:rsidRPr="00943BF2" w:rsidRDefault="00BF259B" w:rsidP="00943BF2">
            <w:pPr>
              <w:pStyle w:val="TableBody"/>
            </w:pPr>
            <w:r w:rsidRPr="00943BF2">
              <w:t xml:space="preserve">Directional </w:t>
            </w:r>
          </w:p>
        </w:tc>
        <w:tc>
          <w:tcPr>
            <w:tcW w:w="1084" w:type="dxa"/>
            <w:tcBorders>
              <w:top w:val="single" w:sz="8" w:space="0" w:color="auto"/>
              <w:left w:val="nil"/>
              <w:bottom w:val="single" w:sz="8" w:space="0" w:color="auto"/>
              <w:right w:val="single" w:sz="8" w:space="0" w:color="auto"/>
            </w:tcBorders>
            <w:hideMark/>
          </w:tcPr>
          <w:p w14:paraId="051E2D24" w14:textId="77777777" w:rsidR="00BF259B" w:rsidRPr="00943BF2" w:rsidRDefault="00BF259B" w:rsidP="00943BF2">
            <w:pPr>
              <w:pStyle w:val="TableBody"/>
            </w:pPr>
            <w:r w:rsidRPr="00943BF2">
              <w:t>-</w:t>
            </w:r>
          </w:p>
        </w:tc>
        <w:tc>
          <w:tcPr>
            <w:tcW w:w="1289"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
          <w:p w14:paraId="71B6645D" w14:textId="77777777" w:rsidR="00BF259B" w:rsidRPr="00943BF2" w:rsidRDefault="00BF259B" w:rsidP="00943BF2">
            <w:pPr>
              <w:pStyle w:val="TableBody"/>
            </w:pPr>
            <w:r w:rsidRPr="00943BF2">
              <w:t>-</w:t>
            </w:r>
          </w:p>
        </w:tc>
        <w:tc>
          <w:tcPr>
            <w:tcW w:w="1084" w:type="dxa"/>
            <w:tcBorders>
              <w:top w:val="single" w:sz="8" w:space="0" w:color="auto"/>
              <w:left w:val="nil"/>
              <w:bottom w:val="single" w:sz="8" w:space="0" w:color="auto"/>
              <w:right w:val="single" w:sz="8" w:space="0" w:color="auto"/>
            </w:tcBorders>
          </w:tcPr>
          <w:p w14:paraId="7D353D04" w14:textId="77777777" w:rsidR="00BF259B" w:rsidRPr="00943BF2" w:rsidRDefault="00BF259B" w:rsidP="00943BF2">
            <w:pPr>
              <w:pStyle w:val="TableBody"/>
            </w:pPr>
            <w:r w:rsidRPr="00943BF2">
              <w:t>-</w:t>
            </w:r>
          </w:p>
        </w:tc>
      </w:tr>
      <w:tr w:rsidR="00BF259B" w:rsidRPr="00F47668" w14:paraId="6CCFFA47" w14:textId="77777777" w:rsidTr="00943BF2">
        <w:trPr>
          <w:cantSplit/>
          <w:trHeight w:val="1121"/>
        </w:trPr>
        <w:tc>
          <w:tcPr>
            <w:tcW w:w="3094" w:type="dxa"/>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hideMark/>
          </w:tcPr>
          <w:p w14:paraId="130CFF82" w14:textId="77777777" w:rsidR="00BF259B" w:rsidRPr="00943BF2" w:rsidRDefault="00BF259B" w:rsidP="00943BF2">
            <w:pPr>
              <w:pStyle w:val="TableBody"/>
            </w:pPr>
            <w:r w:rsidRPr="00943BF2">
              <w:t>SFTP</w:t>
            </w:r>
          </w:p>
          <w:p w14:paraId="74B2C869" w14:textId="77777777" w:rsidR="00BF259B" w:rsidRPr="00943BF2" w:rsidRDefault="00BF259B" w:rsidP="00943BF2">
            <w:pPr>
              <w:pStyle w:val="TableBody"/>
            </w:pPr>
            <w:r w:rsidRPr="00943BF2">
              <w:t>Used for authentication/authorization.</w:t>
            </w:r>
            <w:r w:rsidRPr="00943BF2">
              <w:br/>
              <w:t>Once authenticated, hands over to passive port for data transfer</w:t>
            </w:r>
          </w:p>
        </w:tc>
        <w:tc>
          <w:tcPr>
            <w:tcW w:w="864" w:type="dxa"/>
            <w:tcBorders>
              <w:top w:val="nil"/>
              <w:left w:val="nil"/>
              <w:bottom w:val="single" w:sz="8" w:space="0" w:color="auto"/>
              <w:right w:val="single" w:sz="8" w:space="0" w:color="auto"/>
            </w:tcBorders>
            <w:shd w:val="clear" w:color="auto" w:fill="auto"/>
            <w:tcMar>
              <w:top w:w="0" w:type="dxa"/>
              <w:left w:w="108" w:type="dxa"/>
              <w:bottom w:w="0" w:type="dxa"/>
              <w:right w:w="108" w:type="dxa"/>
            </w:tcMar>
            <w:hideMark/>
          </w:tcPr>
          <w:p w14:paraId="09BF481A" w14:textId="77777777" w:rsidR="00BF259B" w:rsidRPr="00943BF2" w:rsidRDefault="00BF259B" w:rsidP="00943BF2">
            <w:pPr>
              <w:pStyle w:val="TableBody"/>
            </w:pPr>
            <w:r w:rsidRPr="00943BF2">
              <w:t>?</w:t>
            </w:r>
          </w:p>
        </w:tc>
        <w:tc>
          <w:tcPr>
            <w:tcW w:w="1453" w:type="dxa"/>
            <w:tcBorders>
              <w:top w:val="nil"/>
              <w:left w:val="nil"/>
              <w:bottom w:val="single" w:sz="8" w:space="0" w:color="auto"/>
              <w:right w:val="single" w:sz="8" w:space="0" w:color="auto"/>
            </w:tcBorders>
            <w:shd w:val="clear" w:color="auto" w:fill="auto"/>
            <w:tcMar>
              <w:top w:w="0" w:type="dxa"/>
              <w:left w:w="108" w:type="dxa"/>
              <w:bottom w:w="0" w:type="dxa"/>
              <w:right w:w="108" w:type="dxa"/>
            </w:tcMar>
            <w:hideMark/>
          </w:tcPr>
          <w:p w14:paraId="0A3DCCEA" w14:textId="77777777" w:rsidR="00BF259B" w:rsidRPr="00943BF2" w:rsidRDefault="00BF259B" w:rsidP="00943BF2">
            <w:pPr>
              <w:pStyle w:val="TableBody"/>
            </w:pPr>
            <w:r w:rsidRPr="00943BF2">
              <w:t>Directional</w:t>
            </w:r>
          </w:p>
          <w:p w14:paraId="7FEADAB6" w14:textId="77777777" w:rsidR="00BF259B" w:rsidRPr="00943BF2" w:rsidRDefault="00BF259B" w:rsidP="00943BF2">
            <w:pPr>
              <w:pStyle w:val="TableBody"/>
            </w:pPr>
            <w:r w:rsidRPr="00943BF2">
              <w:t>(Outbound–Vision server connects to NCR FTP server)</w:t>
            </w:r>
          </w:p>
        </w:tc>
        <w:tc>
          <w:tcPr>
            <w:tcW w:w="1084" w:type="dxa"/>
            <w:tcBorders>
              <w:top w:val="nil"/>
              <w:left w:val="nil"/>
              <w:bottom w:val="single" w:sz="8" w:space="0" w:color="auto"/>
              <w:right w:val="single" w:sz="8" w:space="0" w:color="auto"/>
            </w:tcBorders>
            <w:shd w:val="clear" w:color="auto" w:fill="auto"/>
            <w:hideMark/>
          </w:tcPr>
          <w:p w14:paraId="6FD570AD" w14:textId="77777777" w:rsidR="00BF259B" w:rsidRPr="00943BF2" w:rsidRDefault="00BF259B" w:rsidP="00943BF2">
            <w:pPr>
              <w:pStyle w:val="TableBody"/>
            </w:pPr>
            <w:r w:rsidRPr="00943BF2">
              <w:t>-</w:t>
            </w:r>
          </w:p>
        </w:tc>
        <w:tc>
          <w:tcPr>
            <w:tcW w:w="1289" w:type="dxa"/>
            <w:tcBorders>
              <w:top w:val="nil"/>
              <w:left w:val="nil"/>
              <w:bottom w:val="single" w:sz="8" w:space="0" w:color="auto"/>
              <w:right w:val="single" w:sz="8" w:space="0" w:color="auto"/>
            </w:tcBorders>
            <w:shd w:val="clear" w:color="auto" w:fill="auto"/>
            <w:tcMar>
              <w:top w:w="0" w:type="dxa"/>
              <w:left w:w="108" w:type="dxa"/>
              <w:bottom w:w="0" w:type="dxa"/>
              <w:right w:w="108" w:type="dxa"/>
            </w:tcMar>
            <w:hideMark/>
          </w:tcPr>
          <w:p w14:paraId="6A5080BA" w14:textId="77777777" w:rsidR="00BF259B" w:rsidRPr="00943BF2" w:rsidRDefault="00BF259B" w:rsidP="00943BF2">
            <w:pPr>
              <w:pStyle w:val="TableBody"/>
              <w:rPr>
                <w:rFonts w:ascii="Calibri" w:hAnsi="Calibri"/>
              </w:rPr>
            </w:pPr>
            <w:r w:rsidRPr="00943BF2">
              <w:t>-</w:t>
            </w:r>
          </w:p>
        </w:tc>
        <w:tc>
          <w:tcPr>
            <w:tcW w:w="1084" w:type="dxa"/>
            <w:tcBorders>
              <w:top w:val="nil"/>
              <w:left w:val="nil"/>
              <w:bottom w:val="single" w:sz="8" w:space="0" w:color="auto"/>
              <w:right w:val="single" w:sz="8" w:space="0" w:color="auto"/>
            </w:tcBorders>
            <w:shd w:val="clear" w:color="auto" w:fill="auto"/>
          </w:tcPr>
          <w:p w14:paraId="2D673E5B" w14:textId="77777777" w:rsidR="00BF259B" w:rsidRPr="00943BF2" w:rsidRDefault="00BF259B" w:rsidP="00943BF2">
            <w:pPr>
              <w:pStyle w:val="TableBody"/>
            </w:pPr>
            <w:r w:rsidRPr="00943BF2">
              <w:t>-</w:t>
            </w:r>
          </w:p>
        </w:tc>
      </w:tr>
    </w:tbl>
    <w:p w14:paraId="01C1721A" w14:textId="77777777" w:rsidR="00BF259B" w:rsidRDefault="00BF259B" w:rsidP="00BF259B">
      <w:pPr>
        <w:autoSpaceDE w:val="0"/>
        <w:autoSpaceDN w:val="0"/>
        <w:adjustRightInd w:val="0"/>
        <w:spacing w:after="0" w:line="240" w:lineRule="auto"/>
        <w:rPr>
          <w:rFonts w:cs="Verdana"/>
          <w:color w:val="000000"/>
          <w:szCs w:val="18"/>
          <w:lang w:eastAsia="en-GB"/>
        </w:rPr>
      </w:pPr>
    </w:p>
    <w:p w14:paraId="7543101B" w14:textId="77777777" w:rsidR="00BF259B" w:rsidRDefault="00BF259B" w:rsidP="00BF259B">
      <w:pPr>
        <w:pStyle w:val="Heading2"/>
        <w:sectPr w:rsidR="00BF259B" w:rsidSect="00943BF2">
          <w:headerReference w:type="even" r:id="rId33"/>
          <w:headerReference w:type="default" r:id="rId34"/>
          <w:footerReference w:type="even" r:id="rId35"/>
          <w:footerReference w:type="default" r:id="rId36"/>
          <w:headerReference w:type="first" r:id="rId37"/>
          <w:footerReference w:type="first" r:id="rId38"/>
          <w:pgSz w:w="11906" w:h="16838" w:code="9"/>
          <w:pgMar w:top="851" w:right="849" w:bottom="669" w:left="1157" w:header="720" w:footer="720" w:gutter="0"/>
          <w:cols w:space="720"/>
          <w:noEndnote/>
          <w:docGrid w:linePitch="326"/>
        </w:sectPr>
      </w:pPr>
    </w:p>
    <w:p w14:paraId="28CDD2A6" w14:textId="77777777" w:rsidR="00BF259B" w:rsidRDefault="00BF259B" w:rsidP="00943BF2">
      <w:pPr>
        <w:pStyle w:val="Heading2"/>
        <w:numPr>
          <w:ilvl w:val="1"/>
          <w:numId w:val="39"/>
        </w:numPr>
      </w:pPr>
      <w:bookmarkStart w:id="351" w:name="_Toc110235432"/>
      <w:r>
        <w:lastRenderedPageBreak/>
        <w:t>Microsoft Exchange Server SMTP Whitelisting and Configuration Details</w:t>
      </w:r>
      <w:bookmarkEnd w:id="351"/>
    </w:p>
    <w:p w14:paraId="7CA4367C" w14:textId="7B16F801" w:rsidR="00BF259B" w:rsidRDefault="00BF259B">
      <w:pPr>
        <w:pStyle w:val="BodyText"/>
        <w:pPrChange w:id="352" w:author="Changes since 5.0" w:date="2022-08-01T08:50:00Z">
          <w:pPr/>
        </w:pPrChange>
      </w:pPr>
      <w:r>
        <w:t xml:space="preserve">The Vision </w:t>
      </w:r>
      <w:ins w:id="353" w:author="Changes since 5.0" w:date="2022-08-01T08:50:00Z">
        <w:r w:rsidR="009B13E0">
          <w:t>v</w:t>
        </w:r>
        <w:r>
          <w:t>4</w:t>
        </w:r>
      </w:ins>
      <w:del w:id="354" w:author="Changes since 5.0" w:date="2022-08-01T08:50:00Z">
        <w:r>
          <w:delText>4</w:delText>
        </w:r>
      </w:del>
      <w:r>
        <w:t xml:space="preserve">.15 solution will send emails for Incident Management automation </w:t>
      </w:r>
      <w:proofErr w:type="gramStart"/>
      <w:r>
        <w:t>and also</w:t>
      </w:r>
      <w:proofErr w:type="gramEnd"/>
      <w:r>
        <w:t xml:space="preserve"> Business Intelligence automation using Microsoft Exchange. </w:t>
      </w:r>
    </w:p>
    <w:p w14:paraId="42CB3832" w14:textId="01021CA4" w:rsidR="00BF259B" w:rsidRDefault="00BF259B">
      <w:pPr>
        <w:pStyle w:val="ListNumber"/>
        <w:numPr>
          <w:ilvl w:val="0"/>
          <w:numId w:val="41"/>
        </w:numPr>
        <w:pPrChange w:id="355" w:author="Changes since 5.0" w:date="2022-08-01T08:50:00Z">
          <w:pPr>
            <w:numPr>
              <w:numId w:val="16"/>
            </w:numPr>
            <w:ind w:left="720" w:hanging="360"/>
          </w:pPr>
        </w:pPrChange>
      </w:pPr>
      <w:r>
        <w:t xml:space="preserve">The server name / </w:t>
      </w:r>
      <w:ins w:id="356" w:author="Changes since 5.0" w:date="2022-08-01T08:50:00Z">
        <w:r w:rsidR="00773B3A">
          <w:t>IP</w:t>
        </w:r>
      </w:ins>
      <w:del w:id="357" w:author="Changes since 5.0" w:date="2022-08-01T08:50:00Z">
        <w:r>
          <w:delText>ip</w:delText>
        </w:r>
      </w:del>
      <w:r>
        <w:t xml:space="preserve"> address of any Vision </w:t>
      </w:r>
      <w:ins w:id="358" w:author="Changes since 5.0" w:date="2022-08-01T08:50:00Z">
        <w:r w:rsidR="0011543C">
          <w:t>v</w:t>
        </w:r>
        <w:r>
          <w:t>4</w:t>
        </w:r>
      </w:ins>
      <w:del w:id="359" w:author="Changes since 5.0" w:date="2022-08-01T08:50:00Z">
        <w:r>
          <w:delText>4</w:delText>
        </w:r>
      </w:del>
      <w:r>
        <w:t xml:space="preserve">.15 server installed should be added to the Microsoft Exchange Server SMTP whitelist to allow the Vision software to send emails. </w:t>
      </w:r>
    </w:p>
    <w:p w14:paraId="0937A777" w14:textId="77777777" w:rsidR="00BF259B" w:rsidRDefault="00BF259B">
      <w:pPr>
        <w:pStyle w:val="ListNumber"/>
        <w:pPrChange w:id="360" w:author="Changes since 5.0" w:date="2022-08-01T08:50:00Z">
          <w:pPr>
            <w:numPr>
              <w:numId w:val="16"/>
            </w:numPr>
            <w:ind w:left="720" w:hanging="360"/>
          </w:pPr>
        </w:pPrChange>
      </w:pPr>
      <w:r>
        <w:t>The following information must be made available for the Vision installation process:</w:t>
      </w:r>
    </w:p>
    <w:p w14:paraId="372036C7" w14:textId="77777777" w:rsidR="00BF259B" w:rsidRDefault="00BF259B">
      <w:pPr>
        <w:pStyle w:val="ListBullet"/>
        <w:pPrChange w:id="361" w:author="Changes since 5.0" w:date="2022-08-01T08:50:00Z">
          <w:pPr>
            <w:numPr>
              <w:ilvl w:val="1"/>
              <w:numId w:val="16"/>
            </w:numPr>
            <w:ind w:left="1440" w:hanging="360"/>
          </w:pPr>
        </w:pPrChange>
      </w:pPr>
      <w:r>
        <w:t>SMTP server name or IP address</w:t>
      </w:r>
    </w:p>
    <w:p w14:paraId="69E2531F" w14:textId="77777777" w:rsidR="00BF259B" w:rsidRDefault="00BF259B">
      <w:pPr>
        <w:pStyle w:val="ListBullet"/>
        <w:pPrChange w:id="362" w:author="Changes since 5.0" w:date="2022-08-01T08:50:00Z">
          <w:pPr>
            <w:numPr>
              <w:ilvl w:val="1"/>
              <w:numId w:val="16"/>
            </w:numPr>
            <w:ind w:left="1440" w:hanging="360"/>
          </w:pPr>
        </w:pPrChange>
      </w:pPr>
      <w:r>
        <w:t>SMTP account login name</w:t>
      </w:r>
    </w:p>
    <w:p w14:paraId="2A9BBC82" w14:textId="77777777" w:rsidR="00BF259B" w:rsidRDefault="00BF259B">
      <w:pPr>
        <w:pStyle w:val="ListBullet"/>
        <w:pPrChange w:id="363" w:author="Changes since 5.0" w:date="2022-08-01T08:50:00Z">
          <w:pPr>
            <w:numPr>
              <w:ilvl w:val="1"/>
              <w:numId w:val="16"/>
            </w:numPr>
            <w:ind w:left="1440" w:hanging="360"/>
          </w:pPr>
        </w:pPrChange>
      </w:pPr>
      <w:r>
        <w:t>SMTP account login name password</w:t>
      </w:r>
    </w:p>
    <w:p w14:paraId="339B7E73" w14:textId="77777777" w:rsidR="00BF259B" w:rsidRDefault="00BF259B">
      <w:pPr>
        <w:pStyle w:val="ListBullet"/>
        <w:pPrChange w:id="364" w:author="Changes since 5.0" w:date="2022-08-01T08:50:00Z">
          <w:pPr>
            <w:numPr>
              <w:ilvl w:val="1"/>
              <w:numId w:val="16"/>
            </w:numPr>
            <w:ind w:left="1440" w:hanging="360"/>
          </w:pPr>
        </w:pPrChange>
      </w:pPr>
      <w:r>
        <w:t>SMTP ‘From’ email address</w:t>
      </w:r>
    </w:p>
    <w:p w14:paraId="49117779" w14:textId="77777777" w:rsidR="00D91887" w:rsidRDefault="00D91887">
      <w:pPr>
        <w:spacing w:after="0" w:line="240" w:lineRule="auto"/>
        <w:rPr>
          <w:ins w:id="365" w:author="Changes since 5.0" w:date="2022-08-01T08:50:00Z"/>
          <w:rFonts w:ascii="Open Sans" w:eastAsia="Times New Roman" w:hAnsi="Open Sans"/>
          <w:sz w:val="22"/>
          <w:szCs w:val="20"/>
          <w:lang w:val="en-GB"/>
        </w:rPr>
      </w:pPr>
      <w:ins w:id="366" w:author="Changes since 5.0" w:date="2022-08-01T08:50:00Z">
        <w:r>
          <w:br w:type="page"/>
        </w:r>
      </w:ins>
    </w:p>
    <w:p w14:paraId="0756EB55" w14:textId="2465C72E" w:rsidR="00BF259B" w:rsidRDefault="00A72F08">
      <w:pPr>
        <w:pStyle w:val="ChapterTitle"/>
        <w:numPr>
          <w:ilvl w:val="0"/>
          <w:numId w:val="28"/>
        </w:numPr>
        <w:rPr>
          <w:lang w:eastAsia="en-GB"/>
        </w:rPr>
        <w:pPrChange w:id="367" w:author="Changes since 5.0" w:date="2022-08-01T08:50:00Z">
          <w:pPr/>
        </w:pPrChange>
      </w:pPr>
      <w:r w:rsidRPr="00D7405E">
        <w:lastRenderedPageBreak/>
        <w:t>Microsoft SQL Server - Pre-Installation Prerequisites</w:t>
      </w:r>
    </w:p>
    <w:p w14:paraId="2C8ED7F9" w14:textId="77777777" w:rsidR="00BF259B" w:rsidRDefault="00BF259B">
      <w:pPr>
        <w:pStyle w:val="BodyText"/>
        <w:rPr>
          <w:lang w:eastAsia="en-GB"/>
        </w:rPr>
        <w:pPrChange w:id="368" w:author="Changes since 5.0" w:date="2022-08-01T08:50:00Z">
          <w:pPr/>
        </w:pPrChange>
      </w:pPr>
      <w:r>
        <w:rPr>
          <w:lang w:eastAsia="en-GB"/>
        </w:rPr>
        <w:t>It is assumed that Microsoft SQL Server 2017 (Standard Edition) and Microsoft SQL Server Management Studio have been pre-installed. Appendix E documents a typical installation process installing the features as required for a Vision 4.x solution.</w:t>
      </w:r>
    </w:p>
    <w:p w14:paraId="46921BC0" w14:textId="4FEFF016" w:rsidR="00BF259B" w:rsidRPr="000D0A70" w:rsidRDefault="00CD3904" w:rsidP="00F34889">
      <w:pPr>
        <w:pStyle w:val="Heading2"/>
      </w:pPr>
      <w:bookmarkStart w:id="369" w:name="_Toc110235434"/>
      <w:r w:rsidRPr="00C30A53">
        <w:t>4.</w:t>
      </w:r>
      <w:r w:rsidR="007F4AE4">
        <w:rPr>
          <w:highlight w:val="yellow"/>
        </w:rPr>
        <w:t xml:space="preserve">1 </w:t>
      </w:r>
      <w:r w:rsidR="00BF259B" w:rsidRPr="00C30A53">
        <w:rPr>
          <w:highlight w:val="yellow"/>
          <w:rPrChange w:id="370" w:author="Changes since 5.0" w:date="2022-08-01T08:50:00Z">
            <w:rPr/>
          </w:rPrChange>
        </w:rPr>
        <w:t>Database Properties Settings</w:t>
      </w:r>
      <w:bookmarkEnd w:id="369"/>
    </w:p>
    <w:p w14:paraId="6E3F67B1" w14:textId="77777777" w:rsidR="00BF259B" w:rsidRPr="00E02B70" w:rsidRDefault="00BF259B">
      <w:pPr>
        <w:pStyle w:val="ListNumber"/>
        <w:numPr>
          <w:ilvl w:val="0"/>
          <w:numId w:val="42"/>
        </w:numPr>
        <w:rPr>
          <w:lang w:eastAsia="en-GB"/>
        </w:rPr>
        <w:pPrChange w:id="371" w:author="Changes since 5.0" w:date="2022-08-01T08:50:00Z">
          <w:pPr>
            <w:numPr>
              <w:numId w:val="23"/>
            </w:numPr>
            <w:tabs>
              <w:tab w:val="left" w:pos="360"/>
              <w:tab w:val="left" w:pos="720"/>
              <w:tab w:val="left" w:pos="1080"/>
            </w:tabs>
            <w:spacing w:after="0" w:line="240" w:lineRule="auto"/>
            <w:ind w:left="720" w:hanging="360"/>
          </w:pPr>
        </w:pPrChange>
      </w:pPr>
      <w:r w:rsidRPr="00E02B70">
        <w:rPr>
          <w:lang w:eastAsia="en-GB"/>
        </w:rPr>
        <w:t xml:space="preserve">Login to </w:t>
      </w:r>
      <w:r w:rsidRPr="00BA668A">
        <w:rPr>
          <w:b/>
          <w:i/>
          <w:rPrChange w:id="372" w:author="Changes since 5.0" w:date="2022-08-01T08:50:00Z">
            <w:rPr>
              <w:lang w:eastAsia="en-GB"/>
            </w:rPr>
          </w:rPrChange>
        </w:rPr>
        <w:t>SQL Server Management Studio</w:t>
      </w:r>
      <w:r w:rsidRPr="00E02B70">
        <w:rPr>
          <w:lang w:eastAsia="en-GB"/>
        </w:rPr>
        <w:t>.</w:t>
      </w:r>
    </w:p>
    <w:p w14:paraId="1179F46E" w14:textId="77777777" w:rsidR="00BF259B" w:rsidRPr="00E02B70" w:rsidRDefault="00BF259B" w:rsidP="005B17A0">
      <w:pPr>
        <w:ind w:left="720"/>
        <w:rPr>
          <w:lang w:eastAsia="en-GB"/>
        </w:rPr>
      </w:pPr>
    </w:p>
    <w:p w14:paraId="0EA2CEA5" w14:textId="77777777" w:rsidR="00BF259B" w:rsidRPr="00E02B70" w:rsidRDefault="00BF259B">
      <w:pPr>
        <w:ind w:left="720"/>
        <w:jc w:val="center"/>
        <w:rPr>
          <w:lang w:eastAsia="en-GB"/>
        </w:rPr>
        <w:pPrChange w:id="373" w:author="Changes since 5.0" w:date="2022-08-01T08:50:00Z">
          <w:pPr>
            <w:ind w:left="720"/>
          </w:pPr>
        </w:pPrChange>
      </w:pPr>
      <w:r w:rsidRPr="00E02B70">
        <w:rPr>
          <w:noProof/>
          <w:lang w:eastAsia="en-GB"/>
        </w:rPr>
        <w:drawing>
          <wp:inline distT="0" distB="0" distL="0" distR="0" wp14:anchorId="5BC1724B" wp14:editId="274AA008">
            <wp:extent cx="3175635" cy="2139950"/>
            <wp:effectExtent l="0" t="0" r="0" b="0"/>
            <wp:docPr id="27845307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175635" cy="2139950"/>
                    </a:xfrm>
                    <a:prstGeom prst="rect">
                      <a:avLst/>
                    </a:prstGeom>
                    <a:noFill/>
                  </pic:spPr>
                </pic:pic>
              </a:graphicData>
            </a:graphic>
          </wp:inline>
        </w:drawing>
      </w:r>
    </w:p>
    <w:p w14:paraId="16DE49A4" w14:textId="77777777" w:rsidR="00BF259B" w:rsidRPr="00E02B70" w:rsidRDefault="00BF259B">
      <w:pPr>
        <w:pStyle w:val="ListNumber"/>
        <w:rPr>
          <w:lang w:eastAsia="en-GB"/>
        </w:rPr>
        <w:pPrChange w:id="374" w:author="Changes since 5.0" w:date="2022-08-01T08:50:00Z">
          <w:pPr>
            <w:numPr>
              <w:numId w:val="23"/>
            </w:numPr>
            <w:tabs>
              <w:tab w:val="left" w:pos="360"/>
              <w:tab w:val="left" w:pos="720"/>
              <w:tab w:val="left" w:pos="1080"/>
            </w:tabs>
            <w:spacing w:after="0" w:line="240" w:lineRule="auto"/>
            <w:ind w:left="720" w:hanging="360"/>
          </w:pPr>
        </w:pPrChange>
      </w:pPr>
      <w:r w:rsidRPr="00E02B70">
        <w:rPr>
          <w:lang w:eastAsia="en-GB"/>
        </w:rPr>
        <w:t xml:space="preserve">Right-click on the </w:t>
      </w:r>
      <w:r w:rsidRPr="00E02B70">
        <w:rPr>
          <w:b/>
          <w:lang w:eastAsia="en-GB"/>
        </w:rPr>
        <w:t>Database</w:t>
      </w:r>
      <w:r w:rsidRPr="00E02B70">
        <w:rPr>
          <w:lang w:eastAsia="en-GB"/>
        </w:rPr>
        <w:t xml:space="preserve"> server and select the </w:t>
      </w:r>
      <w:r w:rsidRPr="00E02B70">
        <w:rPr>
          <w:b/>
          <w:lang w:eastAsia="en-GB"/>
        </w:rPr>
        <w:t>Properties</w:t>
      </w:r>
      <w:r w:rsidRPr="00E02B70">
        <w:rPr>
          <w:lang w:eastAsia="en-GB"/>
        </w:rPr>
        <w:t xml:space="preserve"> option.</w:t>
      </w:r>
    </w:p>
    <w:p w14:paraId="68BBC6CF" w14:textId="77777777" w:rsidR="00BF259B" w:rsidRPr="00E02B70" w:rsidRDefault="00BF259B" w:rsidP="005B17A0">
      <w:pPr>
        <w:ind w:left="720"/>
        <w:rPr>
          <w:lang w:eastAsia="en-GB"/>
        </w:rPr>
      </w:pPr>
    </w:p>
    <w:p w14:paraId="06C6CFD0" w14:textId="77777777" w:rsidR="00BF259B" w:rsidRPr="00E02B70" w:rsidRDefault="00BF259B">
      <w:pPr>
        <w:ind w:left="720"/>
        <w:jc w:val="center"/>
        <w:rPr>
          <w:lang w:eastAsia="en-GB"/>
        </w:rPr>
        <w:pPrChange w:id="375" w:author="Changes since 5.0" w:date="2022-08-01T08:50:00Z">
          <w:pPr>
            <w:ind w:left="720"/>
          </w:pPr>
        </w:pPrChange>
      </w:pPr>
      <w:r w:rsidRPr="00E02B70">
        <w:rPr>
          <w:noProof/>
          <w:lang w:eastAsia="en-GB"/>
        </w:rPr>
        <w:drawing>
          <wp:inline distT="0" distB="0" distL="0" distR="0" wp14:anchorId="74EA2540" wp14:editId="55A3F9FD">
            <wp:extent cx="2581275" cy="3305175"/>
            <wp:effectExtent l="0" t="0" r="0" b="0"/>
            <wp:docPr id="2784530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581275" cy="3305175"/>
                    </a:xfrm>
                    <a:prstGeom prst="rect">
                      <a:avLst/>
                    </a:prstGeom>
                    <a:noFill/>
                    <a:ln>
                      <a:noFill/>
                    </a:ln>
                  </pic:spPr>
                </pic:pic>
              </a:graphicData>
            </a:graphic>
          </wp:inline>
        </w:drawing>
      </w:r>
    </w:p>
    <w:p w14:paraId="141F2586" w14:textId="77777777" w:rsidR="00BF259B" w:rsidRPr="00E02B70" w:rsidRDefault="00BF259B" w:rsidP="005B17A0">
      <w:pPr>
        <w:ind w:left="720"/>
        <w:rPr>
          <w:lang w:eastAsia="en-GB"/>
        </w:rPr>
      </w:pPr>
    </w:p>
    <w:p w14:paraId="09EF39AF" w14:textId="398604B4" w:rsidR="00BF259B" w:rsidRDefault="00BF259B">
      <w:pPr>
        <w:pStyle w:val="ListNumber"/>
        <w:rPr>
          <w:lang w:eastAsia="en-GB"/>
        </w:rPr>
        <w:pPrChange w:id="376" w:author="Changes since 5.0" w:date="2022-08-01T08:50:00Z">
          <w:pPr>
            <w:numPr>
              <w:numId w:val="23"/>
            </w:numPr>
            <w:tabs>
              <w:tab w:val="left" w:pos="360"/>
              <w:tab w:val="left" w:pos="720"/>
              <w:tab w:val="left" w:pos="1080"/>
            </w:tabs>
            <w:spacing w:after="0" w:line="240" w:lineRule="auto"/>
            <w:ind w:left="720" w:hanging="360"/>
          </w:pPr>
        </w:pPrChange>
      </w:pPr>
      <w:r w:rsidRPr="00E02B70">
        <w:rPr>
          <w:lang w:eastAsia="en-GB"/>
        </w:rPr>
        <w:t xml:space="preserve">Select the Memory tab in the </w:t>
      </w:r>
      <w:r>
        <w:rPr>
          <w:lang w:eastAsia="en-GB"/>
        </w:rPr>
        <w:t xml:space="preserve">Server </w:t>
      </w:r>
      <w:r w:rsidRPr="00E02B70">
        <w:rPr>
          <w:lang w:eastAsia="en-GB"/>
        </w:rPr>
        <w:t>Properties pane and set the Maximum server memory.</w:t>
      </w:r>
    </w:p>
    <w:p w14:paraId="3984A44C" w14:textId="77777777" w:rsidR="00BF259B" w:rsidRPr="00E02B70" w:rsidRDefault="00BF259B" w:rsidP="005B17A0">
      <w:pPr>
        <w:tabs>
          <w:tab w:val="left" w:pos="360"/>
          <w:tab w:val="left" w:pos="720"/>
          <w:tab w:val="left" w:pos="1080"/>
        </w:tabs>
        <w:spacing w:after="0" w:line="240" w:lineRule="auto"/>
        <w:ind w:left="720"/>
        <w:rPr>
          <w:del w:id="377" w:author="Changes since 5.0" w:date="2022-08-01T08:50:00Z"/>
          <w:lang w:eastAsia="en-GB"/>
        </w:rPr>
      </w:pPr>
    </w:p>
    <w:p w14:paraId="309FDA84" w14:textId="2492025A" w:rsidR="00BF259B" w:rsidRPr="00E02B70" w:rsidRDefault="00BF259B">
      <w:pPr>
        <w:pStyle w:val="BodyText"/>
        <w:rPr>
          <w:lang w:eastAsia="en-GB"/>
        </w:rPr>
        <w:pPrChange w:id="378" w:author="Changes since 5.0" w:date="2022-08-01T08:50:00Z">
          <w:pPr>
            <w:ind w:left="720"/>
          </w:pPr>
        </w:pPrChange>
      </w:pPr>
      <w:r w:rsidRPr="00E02B70">
        <w:rPr>
          <w:lang w:eastAsia="en-GB"/>
        </w:rPr>
        <w:t xml:space="preserve">The </w:t>
      </w:r>
      <w:r w:rsidRPr="00E02B70">
        <w:rPr>
          <w:b/>
          <w:lang w:eastAsia="en-GB"/>
        </w:rPr>
        <w:t>Max Server Memory</w:t>
      </w:r>
      <w:r w:rsidRPr="00E02B70">
        <w:rPr>
          <w:lang w:eastAsia="en-GB"/>
        </w:rPr>
        <w:t xml:space="preserve"> value should be set to </w:t>
      </w:r>
      <w:r>
        <w:rPr>
          <w:lang w:eastAsia="en-GB"/>
        </w:rPr>
        <w:t xml:space="preserve">the amount of memory in the server minus </w:t>
      </w:r>
      <w:proofErr w:type="spellStart"/>
      <w:r>
        <w:rPr>
          <w:lang w:eastAsia="en-GB"/>
        </w:rPr>
        <w:t>approx</w:t>
      </w:r>
      <w:proofErr w:type="spellEnd"/>
      <w:ins w:id="379" w:author="Moses, Robbie" w:date="2022-08-01T09:58:00Z">
        <w:r w:rsidR="006D5940">
          <w:rPr>
            <w:lang w:eastAsia="en-GB"/>
          </w:rPr>
          <w:t xml:space="preserve"> and</w:t>
        </w:r>
      </w:ins>
      <w:del w:id="380" w:author="Moses, Robbie" w:date="2022-08-01T09:58:00Z">
        <w:r w:rsidDel="006D5940">
          <w:rPr>
            <w:lang w:eastAsia="en-GB"/>
          </w:rPr>
          <w:delText>.</w:delText>
        </w:r>
      </w:del>
      <w:r>
        <w:rPr>
          <w:lang w:eastAsia="en-GB"/>
        </w:rPr>
        <w:t xml:space="preserve"> 4GB for Windows operating system use</w:t>
      </w:r>
      <w:r w:rsidRPr="00E02B70">
        <w:rPr>
          <w:lang w:eastAsia="en-GB"/>
        </w:rPr>
        <w:t>.</w:t>
      </w:r>
      <w:r>
        <w:rPr>
          <w:lang w:eastAsia="en-GB"/>
        </w:rPr>
        <w:t xml:space="preserve"> For example, if 20GB </w:t>
      </w:r>
      <w:ins w:id="381" w:author="Changes since 5.0" w:date="2022-08-01T08:50:00Z">
        <w:r w:rsidR="00280196">
          <w:rPr>
            <w:lang w:eastAsia="en-GB"/>
          </w:rPr>
          <w:t xml:space="preserve">of </w:t>
        </w:r>
      </w:ins>
      <w:r>
        <w:rPr>
          <w:lang w:eastAsia="en-GB"/>
        </w:rPr>
        <w:t>memory is installed, set the Maximum server memory field to 16,386</w:t>
      </w:r>
    </w:p>
    <w:p w14:paraId="7F8ECACC" w14:textId="77777777" w:rsidR="00BF259B" w:rsidRPr="00E02B70" w:rsidRDefault="00BF259B" w:rsidP="005B17A0">
      <w:pPr>
        <w:ind w:left="720"/>
        <w:rPr>
          <w:del w:id="382" w:author="Changes since 5.0" w:date="2022-08-01T08:50:00Z"/>
          <w:lang w:eastAsia="en-GB"/>
        </w:rPr>
      </w:pPr>
      <w:r w:rsidRPr="00EF450A">
        <w:rPr>
          <w:noProof/>
          <w:lang w:eastAsia="en-GB"/>
        </w:rPr>
        <w:drawing>
          <wp:inline distT="0" distB="0" distL="0" distR="0" wp14:anchorId="0EBA54ED" wp14:editId="1D58BECC">
            <wp:extent cx="3705225" cy="3352800"/>
            <wp:effectExtent l="0" t="0" r="0" b="0"/>
            <wp:docPr id="278453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705225" cy="3352800"/>
                    </a:xfrm>
                    <a:prstGeom prst="rect">
                      <a:avLst/>
                    </a:prstGeom>
                    <a:noFill/>
                    <a:ln>
                      <a:noFill/>
                    </a:ln>
                  </pic:spPr>
                </pic:pic>
              </a:graphicData>
            </a:graphic>
          </wp:inline>
        </w:drawing>
      </w:r>
      <w:r w:rsidRPr="00E02B70">
        <w:rPr>
          <w:lang w:eastAsia="en-GB"/>
        </w:rPr>
        <w:t>.</w:t>
      </w:r>
    </w:p>
    <w:p w14:paraId="2406F3F0" w14:textId="77777777" w:rsidR="00BF259B" w:rsidRPr="00E02B70" w:rsidRDefault="00BF259B">
      <w:pPr>
        <w:ind w:left="720"/>
        <w:jc w:val="center"/>
        <w:rPr>
          <w:lang w:eastAsia="en-GB"/>
        </w:rPr>
        <w:pPrChange w:id="383" w:author="Changes since 5.0" w:date="2022-08-01T08:50:00Z">
          <w:pPr>
            <w:ind w:left="720"/>
          </w:pPr>
        </w:pPrChange>
      </w:pPr>
    </w:p>
    <w:p w14:paraId="39C91388" w14:textId="77777777" w:rsidR="00BF259B" w:rsidRPr="00E02B70" w:rsidRDefault="00BF259B">
      <w:pPr>
        <w:pStyle w:val="ListNumber"/>
        <w:rPr>
          <w:lang w:eastAsia="en-GB"/>
        </w:rPr>
        <w:pPrChange w:id="384" w:author="Changes since 5.0" w:date="2022-08-01T08:50:00Z">
          <w:pPr>
            <w:numPr>
              <w:numId w:val="23"/>
            </w:numPr>
            <w:ind w:left="720" w:hanging="360"/>
          </w:pPr>
        </w:pPrChange>
      </w:pPr>
      <w:r w:rsidRPr="00E02B70">
        <w:rPr>
          <w:lang w:eastAsia="en-GB"/>
        </w:rPr>
        <w:t xml:space="preserve">Select the </w:t>
      </w:r>
      <w:r w:rsidRPr="00E02B70">
        <w:rPr>
          <w:b/>
          <w:lang w:eastAsia="en-GB"/>
        </w:rPr>
        <w:t>Advanced</w:t>
      </w:r>
      <w:r w:rsidRPr="00E02B70">
        <w:rPr>
          <w:lang w:eastAsia="en-GB"/>
        </w:rPr>
        <w:t xml:space="preserve"> page and change "</w:t>
      </w:r>
      <w:r w:rsidRPr="00E02B70">
        <w:rPr>
          <w:b/>
          <w:lang w:eastAsia="en-GB"/>
        </w:rPr>
        <w:t>Max Degree of Parallelism</w:t>
      </w:r>
      <w:r w:rsidRPr="00E02B70">
        <w:rPr>
          <w:lang w:eastAsia="en-GB"/>
        </w:rPr>
        <w:t xml:space="preserve">" from </w:t>
      </w:r>
      <w:r w:rsidRPr="00FC5727">
        <w:rPr>
          <w:b/>
          <w:rPrChange w:id="385" w:author="Changes since 5.0" w:date="2022-08-01T08:50:00Z">
            <w:rPr>
              <w:b/>
              <w:highlight w:val="yellow"/>
              <w:lang w:eastAsia="en-GB"/>
            </w:rPr>
          </w:rPrChange>
        </w:rPr>
        <w:t>0</w:t>
      </w:r>
      <w:r w:rsidRPr="00E02B70">
        <w:rPr>
          <w:lang w:eastAsia="en-GB"/>
        </w:rPr>
        <w:t xml:space="preserve"> to </w:t>
      </w:r>
      <w:r w:rsidRPr="00FC5727">
        <w:rPr>
          <w:b/>
          <w:rPrChange w:id="386" w:author="Changes since 5.0" w:date="2022-08-01T08:50:00Z">
            <w:rPr>
              <w:b/>
              <w:highlight w:val="green"/>
              <w:lang w:eastAsia="en-GB"/>
            </w:rPr>
          </w:rPrChange>
        </w:rPr>
        <w:t>8</w:t>
      </w:r>
      <w:r w:rsidRPr="00E02B70">
        <w:rPr>
          <w:lang w:eastAsia="en-GB"/>
        </w:rPr>
        <w:t>. (</w:t>
      </w:r>
      <w:proofErr w:type="gramStart"/>
      <w:r w:rsidRPr="00E02B70">
        <w:rPr>
          <w:lang w:eastAsia="en-GB"/>
        </w:rPr>
        <w:t>to</w:t>
      </w:r>
      <w:proofErr w:type="gramEnd"/>
      <w:r w:rsidRPr="00E02B70">
        <w:rPr>
          <w:lang w:eastAsia="en-GB"/>
        </w:rPr>
        <w:t xml:space="preserve"> minim</w:t>
      </w:r>
      <w:r>
        <w:rPr>
          <w:lang w:eastAsia="en-GB"/>
        </w:rPr>
        <w:t xml:space="preserve">ize parallel query waits). </w:t>
      </w:r>
      <w:r w:rsidRPr="00E02B70">
        <w:rPr>
          <w:lang w:eastAsia="en-GB"/>
        </w:rPr>
        <w:t xml:space="preserve">Click on </w:t>
      </w:r>
      <w:r w:rsidRPr="000D0A70">
        <w:rPr>
          <w:b/>
          <w:lang w:eastAsia="en-GB"/>
        </w:rPr>
        <w:t>OK</w:t>
      </w:r>
      <w:r w:rsidRPr="00E02B70">
        <w:rPr>
          <w:lang w:eastAsia="en-GB"/>
        </w:rPr>
        <w:t xml:space="preserve"> to accept these settings.</w:t>
      </w:r>
    </w:p>
    <w:p w14:paraId="71FF1DF9" w14:textId="77777777" w:rsidR="00BF259B" w:rsidRDefault="00BF259B">
      <w:pPr>
        <w:ind w:left="720"/>
        <w:jc w:val="center"/>
        <w:rPr>
          <w:lang w:eastAsia="en-GB"/>
        </w:rPr>
        <w:pPrChange w:id="387" w:author="Changes since 5.0" w:date="2022-08-01T08:50:00Z">
          <w:pPr>
            <w:ind w:left="720"/>
          </w:pPr>
        </w:pPrChange>
      </w:pPr>
      <w:r w:rsidRPr="00E02B70">
        <w:rPr>
          <w:noProof/>
          <w:lang w:eastAsia="en-GB"/>
        </w:rPr>
        <w:lastRenderedPageBreak/>
        <w:drawing>
          <wp:inline distT="0" distB="0" distL="0" distR="0" wp14:anchorId="709C6283" wp14:editId="3A7C2397">
            <wp:extent cx="3676650" cy="3362325"/>
            <wp:effectExtent l="0" t="0" r="0" b="0"/>
            <wp:docPr id="278453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676650" cy="3362325"/>
                    </a:xfrm>
                    <a:prstGeom prst="rect">
                      <a:avLst/>
                    </a:prstGeom>
                    <a:noFill/>
                    <a:ln>
                      <a:noFill/>
                    </a:ln>
                  </pic:spPr>
                </pic:pic>
              </a:graphicData>
            </a:graphic>
          </wp:inline>
        </w:drawing>
      </w:r>
    </w:p>
    <w:p w14:paraId="54DC2325" w14:textId="62D0C9F5" w:rsidR="00BF259B" w:rsidRPr="00D7405E" w:rsidRDefault="00FC5727">
      <w:pPr>
        <w:pStyle w:val="Heading2"/>
        <w:pPrChange w:id="388" w:author="Changes since 5.0" w:date="2022-08-01T08:50:00Z">
          <w:pPr/>
        </w:pPrChange>
      </w:pPr>
      <w:bookmarkStart w:id="389" w:name="_Toc110235435"/>
      <w:r w:rsidRPr="00FC5727">
        <w:t>4.2</w:t>
      </w:r>
      <w:r w:rsidRPr="00FC5727">
        <w:tab/>
      </w:r>
      <w:r w:rsidR="00BF259B">
        <w:t>Create a Vision Install SQL Login</w:t>
      </w:r>
      <w:bookmarkEnd w:id="389"/>
    </w:p>
    <w:p w14:paraId="1C3D12FE" w14:textId="77777777" w:rsidR="00BF259B" w:rsidRPr="00D7405E" w:rsidRDefault="00BF259B">
      <w:pPr>
        <w:pStyle w:val="ListNumber"/>
        <w:numPr>
          <w:ilvl w:val="0"/>
          <w:numId w:val="43"/>
        </w:numPr>
        <w:rPr>
          <w:szCs w:val="26"/>
          <w:lang w:eastAsia="en-GB"/>
        </w:rPr>
        <w:pPrChange w:id="390" w:author="Changes since 5.0" w:date="2022-08-01T08:50:00Z">
          <w:pPr>
            <w:numPr>
              <w:numId w:val="21"/>
            </w:numPr>
            <w:ind w:left="720" w:hanging="360"/>
          </w:pPr>
        </w:pPrChange>
      </w:pPr>
      <w:r w:rsidRPr="004C1BAA">
        <w:rPr>
          <w:lang w:eastAsia="en-GB"/>
        </w:rPr>
        <w:t>Login t</w:t>
      </w:r>
      <w:r>
        <w:rPr>
          <w:lang w:eastAsia="en-GB"/>
        </w:rPr>
        <w:t xml:space="preserve">o </w:t>
      </w:r>
      <w:r w:rsidRPr="00E857B4">
        <w:rPr>
          <w:b/>
          <w:lang w:eastAsia="en-GB"/>
        </w:rPr>
        <w:t>SQL Server Management Studio</w:t>
      </w:r>
      <w:r>
        <w:rPr>
          <w:lang w:eastAsia="en-GB"/>
        </w:rPr>
        <w:t xml:space="preserve"> (using </w:t>
      </w:r>
      <w:proofErr w:type="spellStart"/>
      <w:r>
        <w:rPr>
          <w:lang w:eastAsia="en-GB"/>
        </w:rPr>
        <w:t>sa</w:t>
      </w:r>
      <w:proofErr w:type="spellEnd"/>
      <w:r>
        <w:rPr>
          <w:lang w:eastAsia="en-GB"/>
        </w:rPr>
        <w:t xml:space="preserve"> or a Login name that has permissions to create a new Login)</w:t>
      </w:r>
    </w:p>
    <w:p w14:paraId="6E0E57DD" w14:textId="77777777" w:rsidR="00BF259B" w:rsidRPr="001275BA" w:rsidRDefault="00BF259B">
      <w:pPr>
        <w:autoSpaceDE w:val="0"/>
        <w:autoSpaceDN w:val="0"/>
        <w:adjustRightInd w:val="0"/>
        <w:ind w:left="450" w:firstLine="270"/>
        <w:jc w:val="center"/>
        <w:rPr>
          <w:rFonts w:cs="Verdana"/>
          <w:color w:val="000000"/>
          <w:szCs w:val="18"/>
          <w:lang w:eastAsia="en-GB"/>
        </w:rPr>
        <w:pPrChange w:id="391" w:author="Changes since 5.0" w:date="2022-08-01T08:50:00Z">
          <w:pPr>
            <w:autoSpaceDE w:val="0"/>
            <w:autoSpaceDN w:val="0"/>
            <w:adjustRightInd w:val="0"/>
            <w:ind w:left="450" w:firstLine="270"/>
          </w:pPr>
        </w:pPrChange>
      </w:pPr>
      <w:r w:rsidRPr="00620514">
        <w:rPr>
          <w:rFonts w:cs="Verdana"/>
          <w:noProof/>
          <w:color w:val="000000"/>
          <w:szCs w:val="18"/>
          <w:lang w:eastAsia="en-GB"/>
        </w:rPr>
        <w:drawing>
          <wp:inline distT="0" distB="0" distL="0" distR="0" wp14:anchorId="476E3631" wp14:editId="6A21C393">
            <wp:extent cx="3667125" cy="2409825"/>
            <wp:effectExtent l="0" t="0" r="0" b="0"/>
            <wp:docPr id="2784530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667125" cy="2409825"/>
                    </a:xfrm>
                    <a:prstGeom prst="rect">
                      <a:avLst/>
                    </a:prstGeom>
                    <a:noFill/>
                    <a:ln>
                      <a:noFill/>
                    </a:ln>
                  </pic:spPr>
                </pic:pic>
              </a:graphicData>
            </a:graphic>
          </wp:inline>
        </w:drawing>
      </w:r>
    </w:p>
    <w:p w14:paraId="374D9EF7" w14:textId="77777777" w:rsidR="00BF259B" w:rsidRDefault="00BF259B" w:rsidP="005B17A0">
      <w:pPr>
        <w:rPr>
          <w:del w:id="392" w:author="Changes since 5.0" w:date="2022-08-01T08:50:00Z"/>
          <w:lang w:eastAsia="en-GB"/>
        </w:rPr>
      </w:pPr>
    </w:p>
    <w:p w14:paraId="37D82FF0" w14:textId="3E31A555" w:rsidR="00BF259B" w:rsidRDefault="00BF259B">
      <w:pPr>
        <w:pStyle w:val="ListNumber"/>
        <w:rPr>
          <w:lang w:eastAsia="en-GB"/>
        </w:rPr>
        <w:pPrChange w:id="393" w:author="Changes since 5.0" w:date="2022-08-01T08:50:00Z">
          <w:pPr>
            <w:numPr>
              <w:numId w:val="21"/>
            </w:numPr>
            <w:ind w:left="720" w:hanging="360"/>
          </w:pPr>
        </w:pPrChange>
      </w:pPr>
      <w:r>
        <w:rPr>
          <w:lang w:eastAsia="en-GB"/>
        </w:rPr>
        <w:t xml:space="preserve">Expand the Object tree in Object Explorer to expose </w:t>
      </w:r>
      <w:r w:rsidRPr="0062631D">
        <w:rPr>
          <w:b/>
          <w:i/>
          <w:rPrChange w:id="394" w:author="Changes since 5.0" w:date="2022-08-01T08:50:00Z">
            <w:rPr>
              <w:b/>
              <w:lang w:eastAsia="en-GB"/>
            </w:rPr>
          </w:rPrChange>
        </w:rPr>
        <w:t>Security\Logins</w:t>
      </w:r>
      <w:r>
        <w:rPr>
          <w:lang w:eastAsia="en-GB"/>
        </w:rPr>
        <w:t xml:space="preserve">. </w:t>
      </w:r>
      <w:del w:id="395" w:author="Changes since 5.0" w:date="2022-08-01T08:50:00Z">
        <w:r>
          <w:rPr>
            <w:lang w:eastAsia="en-GB"/>
          </w:rPr>
          <w:delText xml:space="preserve"> </w:delText>
        </w:r>
      </w:del>
      <w:r w:rsidRPr="0062631D">
        <w:rPr>
          <w:i/>
          <w:rPrChange w:id="396" w:author="Changes since 5.0" w:date="2022-08-01T08:50:00Z">
            <w:rPr>
              <w:i/>
              <w:color w:val="FF0000"/>
              <w:lang w:eastAsia="en-GB"/>
            </w:rPr>
          </w:rPrChange>
        </w:rPr>
        <w:t>Right</w:t>
      </w:r>
      <w:ins w:id="397" w:author="Changes since 5.0" w:date="2022-08-01T08:50:00Z">
        <w:r w:rsidR="00280196" w:rsidRPr="0062631D">
          <w:rPr>
            <w:i/>
            <w:lang w:eastAsia="en-GB"/>
          </w:rPr>
          <w:t>-</w:t>
        </w:r>
      </w:ins>
      <w:del w:id="398" w:author="Changes since 5.0" w:date="2022-08-01T08:50:00Z">
        <w:r w:rsidRPr="00E857B4">
          <w:rPr>
            <w:i/>
            <w:color w:val="FF0000"/>
            <w:lang w:eastAsia="en-GB"/>
          </w:rPr>
          <w:delText xml:space="preserve"> </w:delText>
        </w:r>
      </w:del>
      <w:r w:rsidRPr="0062631D">
        <w:rPr>
          <w:i/>
          <w:rPrChange w:id="399" w:author="Changes since 5.0" w:date="2022-08-01T08:50:00Z">
            <w:rPr>
              <w:i/>
              <w:color w:val="FF0000"/>
              <w:lang w:eastAsia="en-GB"/>
            </w:rPr>
          </w:rPrChange>
        </w:rPr>
        <w:t>click</w:t>
      </w:r>
      <w:r>
        <w:rPr>
          <w:lang w:eastAsia="en-GB"/>
        </w:rPr>
        <w:t xml:space="preserve"> on </w:t>
      </w:r>
      <w:r w:rsidRPr="0062631D">
        <w:rPr>
          <w:b/>
          <w:i/>
          <w:rPrChange w:id="400" w:author="Changes since 5.0" w:date="2022-08-01T08:50:00Z">
            <w:rPr>
              <w:b/>
              <w:lang w:eastAsia="en-GB"/>
            </w:rPr>
          </w:rPrChange>
        </w:rPr>
        <w:t>Logins</w:t>
      </w:r>
      <w:r>
        <w:rPr>
          <w:lang w:eastAsia="en-GB"/>
        </w:rPr>
        <w:t xml:space="preserve"> and select </w:t>
      </w:r>
      <w:r w:rsidRPr="0062631D">
        <w:rPr>
          <w:b/>
          <w:i/>
          <w:rPrChange w:id="401" w:author="Changes since 5.0" w:date="2022-08-01T08:50:00Z">
            <w:rPr>
              <w:b/>
              <w:lang w:eastAsia="en-GB"/>
            </w:rPr>
          </w:rPrChange>
        </w:rPr>
        <w:t>New Login</w:t>
      </w:r>
      <w:r w:rsidRPr="00E857B4">
        <w:rPr>
          <w:b/>
          <w:lang w:eastAsia="en-GB"/>
        </w:rPr>
        <w:t>…</w:t>
      </w:r>
    </w:p>
    <w:p w14:paraId="7BB3EB97" w14:textId="77777777" w:rsidR="00BF259B" w:rsidRDefault="00BF259B">
      <w:pPr>
        <w:ind w:left="1440"/>
        <w:jc w:val="center"/>
        <w:rPr>
          <w:noProof/>
          <w:lang w:eastAsia="en-GB"/>
        </w:rPr>
        <w:pPrChange w:id="402" w:author="Changes since 5.0" w:date="2022-08-01T08:50:00Z">
          <w:pPr>
            <w:ind w:left="1440"/>
          </w:pPr>
        </w:pPrChange>
      </w:pPr>
      <w:r w:rsidRPr="00EF450A">
        <w:rPr>
          <w:noProof/>
          <w:lang w:eastAsia="en-GB"/>
        </w:rPr>
        <w:lastRenderedPageBreak/>
        <w:drawing>
          <wp:inline distT="0" distB="0" distL="0" distR="0" wp14:anchorId="2C58CD13" wp14:editId="65C0103E">
            <wp:extent cx="2209800" cy="1990725"/>
            <wp:effectExtent l="0" t="0" r="0" b="0"/>
            <wp:docPr id="278453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209800" cy="1990725"/>
                    </a:xfrm>
                    <a:prstGeom prst="rect">
                      <a:avLst/>
                    </a:prstGeom>
                    <a:noFill/>
                    <a:ln>
                      <a:noFill/>
                    </a:ln>
                  </pic:spPr>
                </pic:pic>
              </a:graphicData>
            </a:graphic>
          </wp:inline>
        </w:drawing>
      </w:r>
    </w:p>
    <w:p w14:paraId="40620527" w14:textId="77777777" w:rsidR="00BF259B" w:rsidRDefault="00BF259B" w:rsidP="005B17A0">
      <w:pPr>
        <w:ind w:left="1440"/>
        <w:rPr>
          <w:lang w:eastAsia="en-GB"/>
        </w:rPr>
      </w:pPr>
    </w:p>
    <w:p w14:paraId="0B6C8868" w14:textId="20DA0ABF" w:rsidR="00BF259B" w:rsidRDefault="00BF259B">
      <w:pPr>
        <w:pStyle w:val="ListNumber"/>
        <w:rPr>
          <w:lang w:eastAsia="en-GB"/>
        </w:rPr>
        <w:pPrChange w:id="403" w:author="Changes since 5.0" w:date="2022-08-01T08:50:00Z">
          <w:pPr>
            <w:numPr>
              <w:numId w:val="21"/>
            </w:numPr>
            <w:ind w:left="720" w:hanging="360"/>
          </w:pPr>
        </w:pPrChange>
      </w:pPr>
      <w:r>
        <w:rPr>
          <w:lang w:eastAsia="en-GB"/>
        </w:rPr>
        <w:t xml:space="preserve">Set the login name to </w:t>
      </w:r>
      <w:proofErr w:type="spellStart"/>
      <w:r w:rsidRPr="00D1698B">
        <w:rPr>
          <w:b/>
          <w:i/>
          <w:rPrChange w:id="404" w:author="Changes since 5.0" w:date="2022-08-01T08:50:00Z">
            <w:rPr>
              <w:b/>
              <w:lang w:eastAsia="en-GB"/>
            </w:rPr>
          </w:rPrChange>
        </w:rPr>
        <w:t>VisionInstall</w:t>
      </w:r>
      <w:proofErr w:type="spellEnd"/>
      <w:r>
        <w:rPr>
          <w:lang w:eastAsia="en-GB"/>
        </w:rPr>
        <w:t xml:space="preserve">, select </w:t>
      </w:r>
      <w:r w:rsidRPr="00D1698B">
        <w:rPr>
          <w:b/>
          <w:i/>
          <w:rPrChange w:id="405" w:author="Changes since 5.0" w:date="2022-08-01T08:50:00Z">
            <w:rPr>
              <w:b/>
              <w:lang w:eastAsia="en-GB"/>
            </w:rPr>
          </w:rPrChange>
        </w:rPr>
        <w:t>SQL Server authentication</w:t>
      </w:r>
      <w:r>
        <w:rPr>
          <w:lang w:eastAsia="en-GB"/>
        </w:rPr>
        <w:t xml:space="preserve">, set the </w:t>
      </w:r>
      <w:r w:rsidRPr="005067C8">
        <w:rPr>
          <w:b/>
          <w:i/>
          <w:rPrChange w:id="406" w:author="Changes since 5.0" w:date="2022-08-01T08:50:00Z">
            <w:rPr>
              <w:b/>
              <w:lang w:eastAsia="en-GB"/>
            </w:rPr>
          </w:rPrChange>
        </w:rPr>
        <w:t>Password / Confirm password</w:t>
      </w:r>
      <w:r>
        <w:rPr>
          <w:lang w:eastAsia="en-GB"/>
        </w:rPr>
        <w:t xml:space="preserve"> to the same as the login name and </w:t>
      </w:r>
      <w:r w:rsidRPr="005067C8">
        <w:rPr>
          <w:b/>
          <w:i/>
          <w:rPrChange w:id="407" w:author="Changes since 5.0" w:date="2022-08-01T08:50:00Z">
            <w:rPr>
              <w:b/>
              <w:color w:val="FF0000"/>
              <w:lang w:eastAsia="en-GB"/>
            </w:rPr>
          </w:rPrChange>
        </w:rPr>
        <w:t>uncheck</w:t>
      </w:r>
      <w:r>
        <w:rPr>
          <w:lang w:eastAsia="en-GB"/>
        </w:rPr>
        <w:t xml:space="preserve"> the </w:t>
      </w:r>
      <w:r w:rsidRPr="00187C7A">
        <w:rPr>
          <w:b/>
          <w:i/>
          <w:rPrChange w:id="408" w:author="Changes since 5.0" w:date="2022-08-01T08:50:00Z">
            <w:rPr>
              <w:b/>
              <w:lang w:eastAsia="en-GB"/>
            </w:rPr>
          </w:rPrChange>
        </w:rPr>
        <w:t>Enforce password policy</w:t>
      </w:r>
      <w:r>
        <w:rPr>
          <w:lang w:eastAsia="en-GB"/>
        </w:rPr>
        <w:t xml:space="preserve"> box. Verify the </w:t>
      </w:r>
      <w:r w:rsidRPr="00187C7A">
        <w:rPr>
          <w:b/>
          <w:i/>
          <w:rPrChange w:id="409" w:author="Changes since 5.0" w:date="2022-08-01T08:50:00Z">
            <w:rPr>
              <w:b/>
              <w:lang w:eastAsia="en-GB"/>
            </w:rPr>
          </w:rPrChange>
        </w:rPr>
        <w:t>Default database</w:t>
      </w:r>
      <w:r>
        <w:rPr>
          <w:lang w:eastAsia="en-GB"/>
        </w:rPr>
        <w:t xml:space="preserve"> is set to </w:t>
      </w:r>
      <w:r w:rsidRPr="00187C7A">
        <w:rPr>
          <w:b/>
          <w:i/>
          <w:rPrChange w:id="410" w:author="Changes since 5.0" w:date="2022-08-01T08:50:00Z">
            <w:rPr>
              <w:b/>
              <w:lang w:eastAsia="en-GB"/>
            </w:rPr>
          </w:rPrChange>
        </w:rPr>
        <w:t>master</w:t>
      </w:r>
      <w:r>
        <w:rPr>
          <w:lang w:eastAsia="en-GB"/>
        </w:rPr>
        <w:t xml:space="preserve">, then click on </w:t>
      </w:r>
      <w:r w:rsidRPr="00287823">
        <w:rPr>
          <w:b/>
          <w:i/>
          <w:rPrChange w:id="411" w:author="Changes since 5.0" w:date="2022-08-01T08:50:00Z">
            <w:rPr>
              <w:b/>
              <w:lang w:eastAsia="en-GB"/>
            </w:rPr>
          </w:rPrChange>
        </w:rPr>
        <w:t>Server Roles</w:t>
      </w:r>
      <w:r>
        <w:rPr>
          <w:lang w:eastAsia="en-GB"/>
        </w:rPr>
        <w:t xml:space="preserve"> in the </w:t>
      </w:r>
      <w:r w:rsidRPr="00EE0B05">
        <w:rPr>
          <w:rPrChange w:id="412" w:author="Changes since 5.0" w:date="2022-08-01T08:50:00Z">
            <w:rPr>
              <w:b/>
              <w:lang w:eastAsia="en-GB"/>
            </w:rPr>
          </w:rPrChange>
        </w:rPr>
        <w:t>left</w:t>
      </w:r>
      <w:ins w:id="413" w:author="Changes since 5.0" w:date="2022-08-01T08:50:00Z">
        <w:r w:rsidR="000D50AE">
          <w:rPr>
            <w:lang w:eastAsia="en-GB"/>
          </w:rPr>
          <w:t>-</w:t>
        </w:r>
      </w:ins>
      <w:del w:id="414" w:author="Changes since 5.0" w:date="2022-08-01T08:50:00Z">
        <w:r w:rsidRPr="00EE0B05">
          <w:rPr>
            <w:b/>
            <w:lang w:eastAsia="en-GB"/>
          </w:rPr>
          <w:delText xml:space="preserve"> </w:delText>
        </w:r>
      </w:del>
      <w:r w:rsidRPr="00EE0B05">
        <w:rPr>
          <w:rPrChange w:id="415" w:author="Changes since 5.0" w:date="2022-08-01T08:50:00Z">
            <w:rPr>
              <w:b/>
              <w:lang w:eastAsia="en-GB"/>
            </w:rPr>
          </w:rPrChange>
        </w:rPr>
        <w:t>hand pane</w:t>
      </w:r>
    </w:p>
    <w:p w14:paraId="5DB9AC16" w14:textId="77777777" w:rsidR="00BF259B" w:rsidRDefault="00BF259B">
      <w:pPr>
        <w:ind w:left="720"/>
        <w:jc w:val="center"/>
        <w:rPr>
          <w:lang w:eastAsia="en-GB"/>
        </w:rPr>
        <w:pPrChange w:id="416" w:author="Changes since 5.0" w:date="2022-08-01T08:50:00Z">
          <w:pPr>
            <w:ind w:left="720"/>
          </w:pPr>
        </w:pPrChange>
      </w:pPr>
      <w:r w:rsidRPr="00B502CF">
        <w:rPr>
          <w:noProof/>
          <w:lang w:eastAsia="en-GB"/>
        </w:rPr>
        <w:drawing>
          <wp:inline distT="0" distB="0" distL="0" distR="0" wp14:anchorId="143BF929" wp14:editId="5BD25D2E">
            <wp:extent cx="3971925" cy="3590925"/>
            <wp:effectExtent l="0" t="0" r="0" b="0"/>
            <wp:docPr id="2784530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971925" cy="3590925"/>
                    </a:xfrm>
                    <a:prstGeom prst="rect">
                      <a:avLst/>
                    </a:prstGeom>
                    <a:noFill/>
                    <a:ln>
                      <a:noFill/>
                    </a:ln>
                  </pic:spPr>
                </pic:pic>
              </a:graphicData>
            </a:graphic>
          </wp:inline>
        </w:drawing>
      </w:r>
    </w:p>
    <w:p w14:paraId="370BAB93" w14:textId="77777777" w:rsidR="00BF259B" w:rsidRDefault="00BF259B">
      <w:pPr>
        <w:pStyle w:val="ListNumber"/>
        <w:rPr>
          <w:lang w:eastAsia="en-GB"/>
        </w:rPr>
        <w:pPrChange w:id="417" w:author="Changes since 5.0" w:date="2022-08-01T08:50:00Z">
          <w:pPr>
            <w:numPr>
              <w:numId w:val="21"/>
            </w:numPr>
            <w:ind w:left="720" w:hanging="360"/>
          </w:pPr>
        </w:pPrChange>
      </w:pPr>
      <w:r>
        <w:rPr>
          <w:lang w:eastAsia="en-GB"/>
        </w:rPr>
        <w:t xml:space="preserve">Select </w:t>
      </w:r>
      <w:r w:rsidRPr="00043991">
        <w:rPr>
          <w:b/>
          <w:i/>
          <w:rPrChange w:id="418" w:author="Changes since 5.0" w:date="2022-08-01T08:50:00Z">
            <w:rPr>
              <w:b/>
              <w:lang w:eastAsia="en-GB"/>
            </w:rPr>
          </w:rPrChange>
        </w:rPr>
        <w:t>sysadmin</w:t>
      </w:r>
      <w:r>
        <w:rPr>
          <w:lang w:eastAsia="en-GB"/>
        </w:rPr>
        <w:t xml:space="preserve"> and </w:t>
      </w:r>
      <w:del w:id="419" w:author="Changes since 5.0" w:date="2022-08-01T08:50:00Z">
        <w:r>
          <w:rPr>
            <w:lang w:eastAsia="en-GB"/>
          </w:rPr>
          <w:delText xml:space="preserve">then </w:delText>
        </w:r>
      </w:del>
      <w:r>
        <w:rPr>
          <w:lang w:eastAsia="en-GB"/>
        </w:rPr>
        <w:t xml:space="preserve">click on </w:t>
      </w:r>
      <w:r w:rsidRPr="00043991">
        <w:rPr>
          <w:b/>
          <w:i/>
          <w:rPrChange w:id="420" w:author="Changes since 5.0" w:date="2022-08-01T08:50:00Z">
            <w:rPr>
              <w:b/>
              <w:lang w:eastAsia="en-GB"/>
            </w:rPr>
          </w:rPrChange>
        </w:rPr>
        <w:t>OK</w:t>
      </w:r>
    </w:p>
    <w:p w14:paraId="55C1E93D" w14:textId="77777777" w:rsidR="00BF259B" w:rsidRDefault="00BF259B">
      <w:pPr>
        <w:ind w:left="720"/>
        <w:jc w:val="center"/>
        <w:rPr>
          <w:lang w:eastAsia="en-GB"/>
        </w:rPr>
        <w:pPrChange w:id="421" w:author="Changes since 5.0" w:date="2022-08-01T08:50:00Z">
          <w:pPr>
            <w:ind w:left="720"/>
          </w:pPr>
        </w:pPrChange>
      </w:pPr>
      <w:r w:rsidRPr="00B502CF">
        <w:rPr>
          <w:noProof/>
          <w:lang w:eastAsia="en-GB"/>
        </w:rPr>
        <w:lastRenderedPageBreak/>
        <w:drawing>
          <wp:inline distT="0" distB="0" distL="0" distR="0" wp14:anchorId="304D8BE6" wp14:editId="29FCB665">
            <wp:extent cx="3914775" cy="3552825"/>
            <wp:effectExtent l="0" t="0" r="0" b="0"/>
            <wp:docPr id="278453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914775" cy="3552825"/>
                    </a:xfrm>
                    <a:prstGeom prst="rect">
                      <a:avLst/>
                    </a:prstGeom>
                    <a:noFill/>
                    <a:ln>
                      <a:noFill/>
                    </a:ln>
                  </pic:spPr>
                </pic:pic>
              </a:graphicData>
            </a:graphic>
          </wp:inline>
        </w:drawing>
      </w:r>
    </w:p>
    <w:p w14:paraId="0B1DA3E7" w14:textId="53CDB4F7" w:rsidR="00BF259B" w:rsidRPr="0047177C" w:rsidRDefault="00BF259B">
      <w:pPr>
        <w:pStyle w:val="ListNumber"/>
        <w:rPr>
          <w:b/>
          <w:i/>
          <w:rPrChange w:id="422" w:author="Changes since 5.0" w:date="2022-08-01T08:50:00Z">
            <w:rPr>
              <w:lang w:eastAsia="en-GB"/>
            </w:rPr>
          </w:rPrChange>
        </w:rPr>
        <w:pPrChange w:id="423" w:author="Changes since 5.0" w:date="2022-08-01T08:50:00Z">
          <w:pPr>
            <w:numPr>
              <w:numId w:val="21"/>
            </w:numPr>
            <w:ind w:left="720" w:hanging="360"/>
          </w:pPr>
        </w:pPrChange>
      </w:pPr>
      <w:r>
        <w:rPr>
          <w:lang w:eastAsia="en-GB"/>
        </w:rPr>
        <w:t xml:space="preserve">Verify that the Login has been correctly created and then exit </w:t>
      </w:r>
      <w:r w:rsidRPr="0047177C">
        <w:rPr>
          <w:b/>
          <w:i/>
          <w:rPrChange w:id="424" w:author="Changes since 5.0" w:date="2022-08-01T08:50:00Z">
            <w:rPr>
              <w:lang w:eastAsia="en-GB"/>
            </w:rPr>
          </w:rPrChange>
        </w:rPr>
        <w:t>SQL Server Management Studio</w:t>
      </w:r>
    </w:p>
    <w:p w14:paraId="0B258720" w14:textId="77777777" w:rsidR="00BF259B" w:rsidRPr="00FD524F" w:rsidRDefault="00BF259B">
      <w:pPr>
        <w:ind w:left="720"/>
        <w:jc w:val="center"/>
        <w:rPr>
          <w:lang w:eastAsia="en-GB"/>
        </w:rPr>
        <w:pPrChange w:id="425" w:author="Changes since 5.0" w:date="2022-08-01T08:50:00Z">
          <w:pPr>
            <w:ind w:left="720"/>
          </w:pPr>
        </w:pPrChange>
      </w:pPr>
      <w:r w:rsidRPr="00EF450A">
        <w:rPr>
          <w:noProof/>
          <w:lang w:eastAsia="en-GB"/>
        </w:rPr>
        <w:drawing>
          <wp:inline distT="0" distB="0" distL="0" distR="0" wp14:anchorId="5EEE113D" wp14:editId="6E18351D">
            <wp:extent cx="2295525" cy="2924175"/>
            <wp:effectExtent l="0" t="0" r="0" b="0"/>
            <wp:docPr id="278453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295525" cy="2924175"/>
                    </a:xfrm>
                    <a:prstGeom prst="rect">
                      <a:avLst/>
                    </a:prstGeom>
                    <a:noFill/>
                    <a:ln>
                      <a:noFill/>
                    </a:ln>
                  </pic:spPr>
                </pic:pic>
              </a:graphicData>
            </a:graphic>
          </wp:inline>
        </w:drawing>
      </w:r>
      <w:del w:id="426" w:author="Changes since 5.0" w:date="2022-08-01T08:50:00Z">
        <w:r w:rsidRPr="00FD524F">
          <w:delText xml:space="preserve"> </w:delText>
        </w:r>
      </w:del>
    </w:p>
    <w:p w14:paraId="565291B7" w14:textId="77777777" w:rsidR="0064736B" w:rsidRDefault="0064736B">
      <w:pPr>
        <w:spacing w:after="0" w:line="240" w:lineRule="auto"/>
        <w:rPr>
          <w:ins w:id="427" w:author="Changes since 5.0" w:date="2022-08-01T08:50:00Z"/>
          <w:lang w:eastAsia="en-GB"/>
        </w:rPr>
      </w:pPr>
      <w:ins w:id="428" w:author="Changes since 5.0" w:date="2022-08-01T08:50:00Z">
        <w:r>
          <w:rPr>
            <w:lang w:eastAsia="en-GB"/>
          </w:rPr>
          <w:br w:type="page"/>
        </w:r>
      </w:ins>
    </w:p>
    <w:p w14:paraId="38ACEC34" w14:textId="77777777" w:rsidR="00BF259B" w:rsidRPr="00DB279E" w:rsidRDefault="00BF259B" w:rsidP="005910B6">
      <w:pPr>
        <w:pStyle w:val="ChapterTitle"/>
        <w:numPr>
          <w:ilvl w:val="0"/>
          <w:numId w:val="28"/>
        </w:numPr>
      </w:pPr>
      <w:bookmarkStart w:id="429" w:name="_Toc110235436"/>
      <w:r>
        <w:lastRenderedPageBreak/>
        <w:t>Vision slim installer: Pre-upgrade Pre-requisites</w:t>
      </w:r>
      <w:bookmarkEnd w:id="429"/>
    </w:p>
    <w:p w14:paraId="35AD2D09" w14:textId="5B488EF8" w:rsidR="00BF259B" w:rsidRPr="00C801B8" w:rsidRDefault="00BF259B">
      <w:pPr>
        <w:pStyle w:val="BodyText"/>
        <w:pPrChange w:id="430" w:author="Changes since 5.0" w:date="2022-08-01T08:50:00Z">
          <w:pPr>
            <w:ind w:left="360"/>
          </w:pPr>
        </w:pPrChange>
      </w:pPr>
      <w:r w:rsidRPr="00C801B8">
        <w:t xml:space="preserve">If upgrading from </w:t>
      </w:r>
      <w:r>
        <w:t xml:space="preserve">Slim Installer </w:t>
      </w:r>
      <w:r w:rsidRPr="00C801B8">
        <w:t xml:space="preserve">4.15.x or previous versions to </w:t>
      </w:r>
      <w:ins w:id="431" w:author="Changes since 5.0" w:date="2022-08-01T08:50:00Z">
        <w:r w:rsidR="000D50AE">
          <w:t xml:space="preserve">the </w:t>
        </w:r>
      </w:ins>
      <w:r w:rsidRPr="00C801B8">
        <w:t>latest</w:t>
      </w:r>
      <w:r>
        <w:t xml:space="preserve">, </w:t>
      </w:r>
      <w:r w:rsidRPr="00C801B8">
        <w:t xml:space="preserve">follow </w:t>
      </w:r>
      <w:ins w:id="432" w:author="Changes since 5.0" w:date="2022-08-01T08:50:00Z">
        <w:r w:rsidR="000D50AE">
          <w:t xml:space="preserve">the </w:t>
        </w:r>
      </w:ins>
      <w:r w:rsidRPr="00C801B8">
        <w:t xml:space="preserve">below steps to upgrade </w:t>
      </w:r>
      <w:ins w:id="433" w:author="Changes since 5.0" w:date="2022-08-01T08:50:00Z">
        <w:r w:rsidR="000D50AE">
          <w:t>SOLR</w:t>
        </w:r>
      </w:ins>
      <w:del w:id="434" w:author="Changes since 5.0" w:date="2022-08-01T08:50:00Z">
        <w:r w:rsidRPr="00C801B8">
          <w:delText>solr</w:delText>
        </w:r>
      </w:del>
      <w:r w:rsidRPr="00C801B8">
        <w:t xml:space="preserve"> from 5 to </w:t>
      </w:r>
      <w:ins w:id="435" w:author="Changes since 5.0" w:date="2022-08-01T08:50:00Z">
        <w:r w:rsidR="000D50AE">
          <w:t>SOLR</w:t>
        </w:r>
      </w:ins>
      <w:del w:id="436" w:author="Changes since 5.0" w:date="2022-08-01T08:50:00Z">
        <w:r w:rsidRPr="00C801B8">
          <w:delText>solr</w:delText>
        </w:r>
      </w:del>
      <w:r w:rsidRPr="00C801B8">
        <w:t xml:space="preserve"> 8.</w:t>
      </w:r>
    </w:p>
    <w:p w14:paraId="4FA57A20" w14:textId="77777777" w:rsidR="00BF259B" w:rsidRPr="00C801B8" w:rsidRDefault="00BF259B">
      <w:pPr>
        <w:pStyle w:val="ListBullet"/>
        <w:numPr>
          <w:ilvl w:val="0"/>
          <w:numId w:val="44"/>
        </w:numPr>
        <w:pPrChange w:id="437" w:author="Changes since 5.0" w:date="2022-08-01T08:50:00Z">
          <w:pPr>
            <w:numPr>
              <w:numId w:val="15"/>
            </w:numPr>
            <w:ind w:left="360" w:hanging="360"/>
          </w:pPr>
        </w:pPrChange>
      </w:pPr>
      <w:r w:rsidRPr="00C801B8">
        <w:t xml:space="preserve">Stop </w:t>
      </w:r>
      <w:proofErr w:type="spellStart"/>
      <w:r w:rsidRPr="00C801B8">
        <w:t>ncr_vision_tomcat</w:t>
      </w:r>
      <w:proofErr w:type="spellEnd"/>
    </w:p>
    <w:p w14:paraId="1A4AFEE2" w14:textId="77777777" w:rsidR="00BF259B" w:rsidRDefault="00BF259B">
      <w:pPr>
        <w:pStyle w:val="ListBullet"/>
        <w:numPr>
          <w:ilvl w:val="0"/>
          <w:numId w:val="44"/>
        </w:numPr>
        <w:pPrChange w:id="438" w:author="Changes since 5.0" w:date="2022-08-01T08:50:00Z">
          <w:pPr>
            <w:numPr>
              <w:numId w:val="15"/>
            </w:numPr>
            <w:ind w:left="360" w:hanging="360"/>
          </w:pPr>
        </w:pPrChange>
      </w:pPr>
      <w:r w:rsidRPr="00C801B8">
        <w:t xml:space="preserve">We need to perform a commit to </w:t>
      </w:r>
      <w:proofErr w:type="spellStart"/>
      <w:r w:rsidRPr="00C801B8">
        <w:t>solr</w:t>
      </w:r>
      <w:proofErr w:type="spellEnd"/>
      <w:r w:rsidRPr="00C801B8">
        <w:t xml:space="preserve"> core.</w:t>
      </w:r>
    </w:p>
    <w:p w14:paraId="4A20F519" w14:textId="7B25B433" w:rsidR="00BF259B" w:rsidRDefault="00BF259B">
      <w:pPr>
        <w:pStyle w:val="ListBullet"/>
        <w:numPr>
          <w:ilvl w:val="0"/>
          <w:numId w:val="44"/>
        </w:numPr>
        <w:rPr>
          <w:rStyle w:val="Hyperlink"/>
          <w:i/>
          <w:rPrChange w:id="439" w:author="Changes since 5.0" w:date="2022-08-01T08:50:00Z">
            <w:rPr/>
          </w:rPrChange>
        </w:rPr>
        <w:pPrChange w:id="440" w:author="Changes since 5.0" w:date="2022-08-01T08:50:00Z">
          <w:pPr>
            <w:numPr>
              <w:numId w:val="15"/>
            </w:numPr>
            <w:ind w:left="360" w:hanging="360"/>
          </w:pPr>
        </w:pPrChange>
      </w:pPr>
      <w:r w:rsidRPr="00C801B8">
        <w:t xml:space="preserve">Open </w:t>
      </w:r>
      <w:ins w:id="441" w:author="Changes since 5.0" w:date="2022-08-01T08:50:00Z">
        <w:r w:rsidR="000D50AE">
          <w:t xml:space="preserve">the </w:t>
        </w:r>
      </w:ins>
      <w:r w:rsidRPr="00C801B8">
        <w:t xml:space="preserve">below </w:t>
      </w:r>
      <w:ins w:id="442" w:author="Changes since 5.0" w:date="2022-08-01T08:50:00Z">
        <w:r w:rsidR="000D50AE">
          <w:t>URL</w:t>
        </w:r>
      </w:ins>
      <w:del w:id="443" w:author="Changes since 5.0" w:date="2022-08-01T08:50:00Z">
        <w:r w:rsidRPr="00C801B8">
          <w:delText>url</w:delText>
        </w:r>
      </w:del>
      <w:r w:rsidRPr="00C801B8">
        <w:t xml:space="preserve"> from </w:t>
      </w:r>
      <w:ins w:id="444" w:author="Changes since 5.0" w:date="2022-08-01T08:50:00Z">
        <w:r w:rsidR="00BD1A8E">
          <w:t xml:space="preserve">a </w:t>
        </w:r>
      </w:ins>
      <w:r w:rsidRPr="00C801B8">
        <w:t>browser of</w:t>
      </w:r>
      <w:ins w:id="445" w:author="Changes since 5.0" w:date="2022-08-01T08:50:00Z">
        <w:r w:rsidRPr="00C801B8">
          <w:t xml:space="preserve"> </w:t>
        </w:r>
        <w:r w:rsidR="00BD1A8E">
          <w:t>the</w:t>
        </w:r>
      </w:ins>
      <w:r w:rsidRPr="00C801B8">
        <w:t xml:space="preserve"> app server</w:t>
      </w:r>
      <w:r>
        <w:t>:</w:t>
      </w:r>
      <w:r w:rsidRPr="00C801B8">
        <w:t xml:space="preserve"> </w:t>
      </w:r>
      <w:r w:rsidR="00E2308A" w:rsidRPr="00D3279C">
        <w:rPr>
          <w:i/>
          <w:rPrChange w:id="446" w:author="Changes since 5.0" w:date="2022-08-01T08:50:00Z">
            <w:rPr/>
          </w:rPrChange>
        </w:rPr>
        <w:fldChar w:fldCharType="begin"/>
      </w:r>
      <w:r w:rsidR="00E2308A" w:rsidRPr="00D3279C">
        <w:rPr>
          <w:i/>
          <w:rPrChange w:id="447" w:author="Changes since 5.0" w:date="2022-08-01T08:50:00Z">
            <w:rPr/>
          </w:rPrChange>
        </w:rPr>
        <w:instrText xml:space="preserve"> HYPERLINK "http://localhost:8983/solr/electronicjournal/update?commit=true" </w:instrText>
      </w:r>
      <w:r w:rsidR="00E2308A" w:rsidRPr="00D3279C">
        <w:rPr>
          <w:i/>
          <w:rPrChange w:id="448" w:author="Changes since 5.0" w:date="2022-08-01T08:50:00Z">
            <w:rPr>
              <w:rStyle w:val="Hyperlink"/>
            </w:rPr>
          </w:rPrChange>
        </w:rPr>
        <w:fldChar w:fldCharType="separate"/>
      </w:r>
      <w:r w:rsidRPr="00D3279C">
        <w:rPr>
          <w:rStyle w:val="Hyperlink"/>
          <w:i/>
          <w:rPrChange w:id="449" w:author="Changes since 5.0" w:date="2022-08-01T08:50:00Z">
            <w:rPr>
              <w:rStyle w:val="Hyperlink"/>
            </w:rPr>
          </w:rPrChange>
        </w:rPr>
        <w:t>http://localhost:8983/solr/electronicjournal/update?commit=true</w:t>
      </w:r>
      <w:r w:rsidR="00E2308A" w:rsidRPr="00D3279C">
        <w:rPr>
          <w:rStyle w:val="Hyperlink"/>
          <w:i/>
          <w:rPrChange w:id="450" w:author="Changes since 5.0" w:date="2022-08-01T08:50:00Z">
            <w:rPr>
              <w:rStyle w:val="Hyperlink"/>
            </w:rPr>
          </w:rPrChange>
        </w:rPr>
        <w:fldChar w:fldCharType="end"/>
      </w:r>
      <w:del w:id="451" w:author="Changes since 5.0" w:date="2022-08-01T08:50:00Z">
        <w:r w:rsidRPr="00920779">
          <w:rPr>
            <w:color w:val="FF0000"/>
          </w:rPr>
          <w:br/>
        </w:r>
      </w:del>
    </w:p>
    <w:p w14:paraId="707EF28C" w14:textId="77777777" w:rsidR="00B83C60" w:rsidRDefault="00B83C60">
      <w:pPr>
        <w:spacing w:after="0" w:line="240" w:lineRule="auto"/>
        <w:rPr>
          <w:ins w:id="452" w:author="Changes since 5.0" w:date="2022-08-01T08:50:00Z"/>
          <w:rStyle w:val="Hyperlink"/>
          <w:rFonts w:ascii="Open Sans" w:eastAsia="Times New Roman" w:hAnsi="Open Sans"/>
          <w:i/>
          <w:iCs/>
          <w:sz w:val="22"/>
          <w:szCs w:val="20"/>
          <w:lang w:val="en-GB"/>
        </w:rPr>
      </w:pPr>
      <w:ins w:id="453" w:author="Changes since 5.0" w:date="2022-08-01T08:50:00Z">
        <w:r>
          <w:rPr>
            <w:rStyle w:val="Hyperlink"/>
            <w:i/>
            <w:iCs/>
          </w:rPr>
          <w:br w:type="page"/>
        </w:r>
      </w:ins>
    </w:p>
    <w:p w14:paraId="6D67A77B" w14:textId="77777777" w:rsidR="00BF259B" w:rsidRDefault="00BF259B">
      <w:pPr>
        <w:pStyle w:val="ChapterTitle"/>
        <w:numPr>
          <w:ilvl w:val="0"/>
          <w:numId w:val="28"/>
        </w:numPr>
        <w:pPrChange w:id="454" w:author="Changes since 5.0" w:date="2022-08-01T08:50:00Z">
          <w:pPr>
            <w:pStyle w:val="Heading1"/>
            <w:pageBreakBefore w:val="0"/>
            <w:numPr>
              <w:numId w:val="14"/>
            </w:numPr>
            <w:suppressAutoHyphens w:val="0"/>
            <w:spacing w:before="240" w:after="60" w:line="276" w:lineRule="auto"/>
            <w:ind w:left="360" w:hanging="360"/>
          </w:pPr>
        </w:pPrChange>
      </w:pPr>
      <w:bookmarkStart w:id="455" w:name="_Toc110235437"/>
      <w:bookmarkStart w:id="456" w:name="Installationprocess"/>
      <w:r>
        <w:lastRenderedPageBreak/>
        <w:t>Installation Process</w:t>
      </w:r>
      <w:bookmarkEnd w:id="455"/>
    </w:p>
    <w:bookmarkEnd w:id="456"/>
    <w:p w14:paraId="3C910D00" w14:textId="77777777" w:rsidR="00BF259B" w:rsidRPr="002C4DDC" w:rsidRDefault="00BF259B">
      <w:pPr>
        <w:pStyle w:val="BodyText"/>
        <w:pPrChange w:id="457" w:author="Changes since 5.0" w:date="2022-08-01T08:50:00Z">
          <w:pPr/>
        </w:pPrChange>
      </w:pPr>
      <w:r w:rsidRPr="002C4DDC">
        <w:t>The following sections provide concise descriptions of each task that must be performed as p</w:t>
      </w:r>
      <w:r>
        <w:t>art of the installation process</w:t>
      </w:r>
      <w:r w:rsidRPr="002C4DDC">
        <w:t>. These tasks must be executed in the order as documented</w:t>
      </w:r>
    </w:p>
    <w:p w14:paraId="23AC8175" w14:textId="77777777" w:rsidR="00BF259B" w:rsidRPr="006F54E9" w:rsidRDefault="00BF259B" w:rsidP="005B17A0">
      <w:pPr>
        <w:jc w:val="center"/>
        <w:rPr>
          <w:rFonts w:ascii="Open Sans" w:hAnsi="Open Sans"/>
          <w:b/>
          <w:color w:val="FF0000"/>
          <w:sz w:val="32"/>
          <w:rPrChange w:id="458" w:author="Changes since 5.0" w:date="2022-08-01T08:50:00Z">
            <w:rPr>
              <w:b/>
              <w:color w:val="FF0000"/>
              <w:sz w:val="32"/>
              <w:szCs w:val="32"/>
            </w:rPr>
          </w:rPrChange>
        </w:rPr>
      </w:pPr>
      <w:r w:rsidRPr="006F54E9">
        <w:rPr>
          <w:rFonts w:ascii="Open Sans" w:hAnsi="Open Sans"/>
          <w:b/>
          <w:color w:val="FF0000"/>
          <w:sz w:val="32"/>
          <w:rPrChange w:id="459" w:author="Changes since 5.0" w:date="2022-08-01T08:50:00Z">
            <w:rPr>
              <w:b/>
              <w:color w:val="FF0000"/>
              <w:sz w:val="32"/>
              <w:szCs w:val="32"/>
            </w:rPr>
          </w:rPrChange>
        </w:rPr>
        <w:t>*** The installation / test strategy should be to install using the included Apache24 load balancer initially, proving that all Vision functionality works. Once this is confirmed the system should be reconfigured to use the F5 load balancer***</w:t>
      </w:r>
    </w:p>
    <w:p w14:paraId="2BEF31C8" w14:textId="77777777" w:rsidR="00BF259B" w:rsidRPr="00CD3242" w:rsidRDefault="00BF259B" w:rsidP="005B17A0">
      <w:pPr>
        <w:jc w:val="center"/>
        <w:rPr>
          <w:b/>
          <w:color w:val="FF0000"/>
          <w:sz w:val="32"/>
          <w:szCs w:val="32"/>
        </w:rPr>
      </w:pPr>
    </w:p>
    <w:p w14:paraId="12559C0D" w14:textId="77777777" w:rsidR="00BF259B" w:rsidRPr="00803B22" w:rsidRDefault="00BF259B" w:rsidP="005B17A0">
      <w:pPr>
        <w:jc w:val="center"/>
        <w:rPr>
          <w:rFonts w:ascii="Open Sans" w:hAnsi="Open Sans"/>
          <w:b/>
          <w:color w:val="FF0000"/>
          <w:sz w:val="32"/>
          <w:rPrChange w:id="460" w:author="Changes since 5.0" w:date="2022-08-01T08:50:00Z">
            <w:rPr>
              <w:b/>
              <w:color w:val="FF0000"/>
              <w:sz w:val="32"/>
              <w:szCs w:val="32"/>
            </w:rPr>
          </w:rPrChange>
        </w:rPr>
      </w:pPr>
      <w:r w:rsidRPr="00803B22">
        <w:rPr>
          <w:rFonts w:ascii="Open Sans" w:hAnsi="Open Sans"/>
          <w:b/>
          <w:color w:val="FF0000"/>
          <w:sz w:val="32"/>
          <w:rPrChange w:id="461" w:author="Changes since 5.0" w:date="2022-08-01T08:50:00Z">
            <w:rPr>
              <w:b/>
              <w:color w:val="FF0000"/>
              <w:sz w:val="32"/>
              <w:szCs w:val="32"/>
            </w:rPr>
          </w:rPrChange>
        </w:rPr>
        <w:t>**** Unless otherwise specified, all actions in this document apply to the Vision 4.18 server ONLY ****</w:t>
      </w:r>
    </w:p>
    <w:p w14:paraId="795062C1" w14:textId="77777777" w:rsidR="00BF259B" w:rsidRPr="00DF24B3" w:rsidRDefault="00BF259B" w:rsidP="005B17A0">
      <w:pPr>
        <w:rPr>
          <w:del w:id="462" w:author="Changes since 5.0" w:date="2022-08-01T08:50:00Z"/>
        </w:rPr>
      </w:pPr>
    </w:p>
    <w:p w14:paraId="1BE9839F" w14:textId="1C21E703" w:rsidR="00BF259B" w:rsidRDefault="00BF259B">
      <w:pPr>
        <w:pStyle w:val="ListNumber"/>
        <w:numPr>
          <w:ilvl w:val="0"/>
          <w:numId w:val="45"/>
        </w:numPr>
        <w:rPr>
          <w:bCs/>
        </w:rPr>
        <w:pPrChange w:id="463" w:author="Changes since 5.0" w:date="2022-08-01T08:50:00Z">
          <w:pPr>
            <w:numPr>
              <w:numId w:val="17"/>
            </w:numPr>
            <w:ind w:left="644" w:hanging="360"/>
          </w:pPr>
        </w:pPrChange>
      </w:pPr>
      <w:r w:rsidRPr="00C801B8">
        <w:rPr>
          <w:bCs/>
        </w:rPr>
        <w:t xml:space="preserve">Before starting the </w:t>
      </w:r>
      <w:ins w:id="464" w:author="Changes since 5.0" w:date="2022-08-01T08:50:00Z">
        <w:r w:rsidRPr="00C801B8">
          <w:t>install</w:t>
        </w:r>
        <w:r w:rsidR="00685DB6">
          <w:t>ation</w:t>
        </w:r>
      </w:ins>
      <w:del w:id="465" w:author="Changes since 5.0" w:date="2022-08-01T08:50:00Z">
        <w:r w:rsidRPr="00C801B8">
          <w:rPr>
            <w:bCs/>
          </w:rPr>
          <w:delText>install</w:delText>
        </w:r>
      </w:del>
      <w:r w:rsidRPr="00C801B8">
        <w:rPr>
          <w:bCs/>
        </w:rPr>
        <w:t xml:space="preserve">, verify that the firewalls are configured to BLOCK all potential ATM traffic to prevent ATMs </w:t>
      </w:r>
      <w:ins w:id="466" w:author="Changes since 5.0" w:date="2022-08-01T08:50:00Z">
        <w:r w:rsidR="00B85F60">
          <w:t xml:space="preserve">from </w:t>
        </w:r>
      </w:ins>
      <w:r w:rsidRPr="00C801B8">
        <w:rPr>
          <w:bCs/>
        </w:rPr>
        <w:t>registering with Vision inadvertently before the system is in a configured state</w:t>
      </w:r>
      <w:r>
        <w:rPr>
          <w:bCs/>
        </w:rPr>
        <w:t>.</w:t>
      </w:r>
    </w:p>
    <w:p w14:paraId="686B27D3" w14:textId="5BA80CFE" w:rsidR="00BF259B" w:rsidRDefault="00BF259B">
      <w:pPr>
        <w:pStyle w:val="ListNumber"/>
        <w:rPr>
          <w:bCs/>
        </w:rPr>
        <w:pPrChange w:id="467" w:author="Changes since 5.0" w:date="2022-08-01T08:50:00Z">
          <w:pPr>
            <w:numPr>
              <w:numId w:val="17"/>
            </w:numPr>
            <w:ind w:left="644" w:hanging="360"/>
          </w:pPr>
        </w:pPrChange>
      </w:pPr>
      <w:r>
        <w:rPr>
          <w:bCs/>
        </w:rPr>
        <w:t>Right</w:t>
      </w:r>
      <w:ins w:id="468" w:author="Changes since 5.0" w:date="2022-08-01T08:50:00Z">
        <w:r w:rsidR="00B85F60">
          <w:t>-</w:t>
        </w:r>
      </w:ins>
      <w:del w:id="469" w:author="Changes since 5.0" w:date="2022-08-01T08:50:00Z">
        <w:r>
          <w:rPr>
            <w:bCs/>
          </w:rPr>
          <w:delText xml:space="preserve"> </w:delText>
        </w:r>
      </w:del>
      <w:r>
        <w:rPr>
          <w:bCs/>
        </w:rPr>
        <w:t xml:space="preserve">click on </w:t>
      </w:r>
      <w:r w:rsidRPr="00C801B8">
        <w:rPr>
          <w:bCs/>
        </w:rPr>
        <w:t>Vision4x_Installer_v1.6.0.exe</w:t>
      </w:r>
      <w:r>
        <w:rPr>
          <w:bCs/>
        </w:rPr>
        <w:t xml:space="preserve"> and run the setup as administrator</w:t>
      </w:r>
      <w:r w:rsidRPr="00C801B8">
        <w:rPr>
          <w:bCs/>
        </w:rPr>
        <w:t>.</w:t>
      </w:r>
    </w:p>
    <w:p w14:paraId="71E3CB47" w14:textId="5907613C" w:rsidR="00BF259B" w:rsidRDefault="00BF259B" w:rsidP="005B17A0">
      <w:pPr>
        <w:ind w:left="644"/>
        <w:rPr>
          <w:del w:id="470" w:author="Changes since 5.0" w:date="2022-08-01T08:50:00Z"/>
          <w:bCs/>
        </w:rPr>
      </w:pPr>
      <w:ins w:id="471" w:author="Changes since 5.0" w:date="2022-08-01T08:50:00Z">
        <w:r w:rsidRPr="00B65AE1">
          <w:rPr>
            <w:noProof/>
          </w:rPr>
          <w:drawing>
            <wp:inline distT="0" distB="0" distL="0" distR="0" wp14:anchorId="0B2A2965" wp14:editId="6B82BF10">
              <wp:extent cx="5018568" cy="3265286"/>
              <wp:effectExtent l="0" t="0" r="0" b="0"/>
              <wp:docPr id="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019976" cy="3266202"/>
                      </a:xfrm>
                      <a:prstGeom prst="rect">
                        <a:avLst/>
                      </a:prstGeom>
                      <a:noFill/>
                      <a:ln>
                        <a:noFill/>
                      </a:ln>
                    </pic:spPr>
                  </pic:pic>
                </a:graphicData>
              </a:graphic>
            </wp:inline>
          </w:drawing>
        </w:r>
      </w:ins>
    </w:p>
    <w:p w14:paraId="4AFA45C6" w14:textId="77777777" w:rsidR="00BF259B" w:rsidRDefault="00BF259B" w:rsidP="005B17A0">
      <w:pPr>
        <w:ind w:left="644"/>
        <w:rPr>
          <w:del w:id="472" w:author="Changes since 5.0" w:date="2022-08-01T08:50:00Z"/>
          <w:noProof/>
        </w:rPr>
      </w:pPr>
      <w:del w:id="473" w:author="Changes since 5.0" w:date="2022-08-01T08:50:00Z">
        <w:r w:rsidRPr="00B65AE1">
          <w:rPr>
            <w:noProof/>
          </w:rPr>
          <w:lastRenderedPageBreak/>
          <w:drawing>
            <wp:inline distT="0" distB="0" distL="0" distR="0" wp14:anchorId="31BA7F37" wp14:editId="5AAF2730">
              <wp:extent cx="5943600" cy="3867150"/>
              <wp:effectExtent l="0" t="0" r="0" b="0"/>
              <wp:docPr id="27845308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3867150"/>
                      </a:xfrm>
                      <a:prstGeom prst="rect">
                        <a:avLst/>
                      </a:prstGeom>
                      <a:noFill/>
                      <a:ln>
                        <a:noFill/>
                      </a:ln>
                    </pic:spPr>
                  </pic:pic>
                </a:graphicData>
              </a:graphic>
            </wp:inline>
          </w:drawing>
        </w:r>
      </w:del>
    </w:p>
    <w:p w14:paraId="7E5394D1" w14:textId="77777777" w:rsidR="00BF259B" w:rsidRDefault="00BF259B" w:rsidP="005B17A0">
      <w:pPr>
        <w:ind w:left="644"/>
        <w:rPr>
          <w:del w:id="474" w:author="Changes since 5.0" w:date="2022-08-01T08:50:00Z"/>
          <w:noProof/>
        </w:rPr>
      </w:pPr>
    </w:p>
    <w:p w14:paraId="67811899" w14:textId="77777777" w:rsidR="00BF259B" w:rsidRDefault="00BF259B" w:rsidP="005B17A0">
      <w:pPr>
        <w:ind w:left="644"/>
        <w:rPr>
          <w:del w:id="475" w:author="Changes since 5.0" w:date="2022-08-01T08:50:00Z"/>
          <w:noProof/>
        </w:rPr>
      </w:pPr>
    </w:p>
    <w:p w14:paraId="5E999D64" w14:textId="77777777" w:rsidR="00BF259B" w:rsidRDefault="00BF259B">
      <w:pPr>
        <w:ind w:left="644"/>
        <w:jc w:val="center"/>
        <w:rPr>
          <w:noProof/>
        </w:rPr>
        <w:pPrChange w:id="476" w:author="Changes since 5.0" w:date="2022-08-01T08:50:00Z">
          <w:pPr>
            <w:ind w:left="644"/>
          </w:pPr>
        </w:pPrChange>
      </w:pPr>
    </w:p>
    <w:p w14:paraId="4637F02D" w14:textId="77777777" w:rsidR="00BF259B" w:rsidRDefault="00BF259B">
      <w:pPr>
        <w:pStyle w:val="ListNumber"/>
        <w:rPr>
          <w:bCs/>
        </w:rPr>
        <w:pPrChange w:id="477" w:author="Changes since 5.0" w:date="2022-08-01T08:50:00Z">
          <w:pPr>
            <w:numPr>
              <w:numId w:val="17"/>
            </w:numPr>
            <w:ind w:left="644" w:hanging="360"/>
          </w:pPr>
        </w:pPrChange>
      </w:pPr>
      <w:r w:rsidRPr="00C801B8">
        <w:rPr>
          <w:bCs/>
        </w:rPr>
        <w:t>The initial setup steps will be performed, and the second self-extracting executable will be launched automatically</w:t>
      </w:r>
    </w:p>
    <w:p w14:paraId="6B05C8EF" w14:textId="77777777" w:rsidR="00BF259B" w:rsidRDefault="00BF259B">
      <w:pPr>
        <w:ind w:left="644"/>
        <w:jc w:val="center"/>
        <w:rPr>
          <w:noProof/>
        </w:rPr>
        <w:pPrChange w:id="478" w:author="Changes since 5.0" w:date="2022-08-01T08:50:00Z">
          <w:pPr>
            <w:ind w:left="644"/>
          </w:pPr>
        </w:pPrChange>
      </w:pPr>
      <w:r w:rsidRPr="00B65AE1">
        <w:rPr>
          <w:noProof/>
        </w:rPr>
        <w:drawing>
          <wp:inline distT="0" distB="0" distL="0" distR="0" wp14:anchorId="0C7F3DD9" wp14:editId="08746668">
            <wp:extent cx="5943600" cy="1666875"/>
            <wp:effectExtent l="0" t="0" r="0" b="0"/>
            <wp:docPr id="27845308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1666875"/>
                    </a:xfrm>
                    <a:prstGeom prst="rect">
                      <a:avLst/>
                    </a:prstGeom>
                    <a:noFill/>
                    <a:ln>
                      <a:noFill/>
                    </a:ln>
                  </pic:spPr>
                </pic:pic>
              </a:graphicData>
            </a:graphic>
          </wp:inline>
        </w:drawing>
      </w:r>
    </w:p>
    <w:p w14:paraId="57FA69D1" w14:textId="11E8AB92" w:rsidR="00BF259B" w:rsidRDefault="00BF259B">
      <w:pPr>
        <w:pStyle w:val="ListNumber"/>
        <w:rPr>
          <w:bCs/>
        </w:rPr>
        <w:pPrChange w:id="479" w:author="Changes since 5.0" w:date="2022-08-01T08:50:00Z">
          <w:pPr>
            <w:numPr>
              <w:numId w:val="17"/>
            </w:numPr>
            <w:ind w:left="644" w:hanging="360"/>
          </w:pPr>
        </w:pPrChange>
      </w:pPr>
      <w:r w:rsidRPr="00C801B8">
        <w:rPr>
          <w:bCs/>
        </w:rPr>
        <w:t xml:space="preserve">Specify a location to install the product, the default is </w:t>
      </w:r>
      <w:r w:rsidRPr="004558F2">
        <w:rPr>
          <w:b/>
          <w:rPrChange w:id="480" w:author="Changes since 5.0" w:date="2022-08-01T08:50:00Z">
            <w:rPr>
              <w:bCs/>
            </w:rPr>
          </w:rPrChange>
        </w:rPr>
        <w:t>"C:\ncr\vision"</w:t>
      </w:r>
      <w:r w:rsidRPr="00C801B8">
        <w:rPr>
          <w:bCs/>
        </w:rPr>
        <w:t xml:space="preserve"> but we recommend using a different drive </w:t>
      </w:r>
      <w:ins w:id="481" w:author="Changes since 5.0" w:date="2022-08-01T08:50:00Z">
        <w:r w:rsidR="00EE1D28">
          <w:t>for</w:t>
        </w:r>
      </w:ins>
      <w:del w:id="482" w:author="Changes since 5.0" w:date="2022-08-01T08:50:00Z">
        <w:r w:rsidRPr="00C801B8">
          <w:rPr>
            <w:bCs/>
          </w:rPr>
          <w:delText>to</w:delText>
        </w:r>
      </w:del>
      <w:r w:rsidRPr="00C801B8">
        <w:rPr>
          <w:bCs/>
        </w:rPr>
        <w:t xml:space="preserve"> the </w:t>
      </w:r>
      <w:r w:rsidRPr="009E3383">
        <w:rPr>
          <w:b/>
          <w:rPrChange w:id="483" w:author="Changes since 5.0" w:date="2022-08-01T08:50:00Z">
            <w:rPr>
              <w:bCs/>
            </w:rPr>
          </w:rPrChange>
        </w:rPr>
        <w:t>OS installation</w:t>
      </w:r>
      <w:r w:rsidRPr="00C801B8">
        <w:rPr>
          <w:bCs/>
        </w:rPr>
        <w:t xml:space="preserve"> to prevent issues.</w:t>
      </w:r>
      <w:r>
        <w:rPr>
          <w:bCs/>
        </w:rPr>
        <w:t xml:space="preserve"> </w:t>
      </w:r>
      <w:r w:rsidRPr="00B52605">
        <w:rPr>
          <w:bCs/>
        </w:rPr>
        <w:t>If you are performing slim installer upgrade, specify the same location as used in the previous install.</w:t>
      </w:r>
    </w:p>
    <w:p w14:paraId="3CBA4D78" w14:textId="77777777" w:rsidR="00BF259B" w:rsidRDefault="00BF259B">
      <w:pPr>
        <w:ind w:left="644"/>
        <w:jc w:val="center"/>
        <w:rPr>
          <w:noProof/>
        </w:rPr>
        <w:pPrChange w:id="484" w:author="Changes since 5.0" w:date="2022-08-01T08:50:00Z">
          <w:pPr>
            <w:ind w:left="644"/>
          </w:pPr>
        </w:pPrChange>
      </w:pPr>
      <w:r w:rsidRPr="00B65AE1">
        <w:rPr>
          <w:noProof/>
        </w:rPr>
        <w:lastRenderedPageBreak/>
        <w:drawing>
          <wp:inline distT="0" distB="0" distL="0" distR="0" wp14:anchorId="74895C93" wp14:editId="54B16777">
            <wp:extent cx="5934075" cy="2457450"/>
            <wp:effectExtent l="0" t="0" r="0" b="0"/>
            <wp:docPr id="27845308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34075" cy="2457450"/>
                    </a:xfrm>
                    <a:prstGeom prst="rect">
                      <a:avLst/>
                    </a:prstGeom>
                    <a:noFill/>
                    <a:ln>
                      <a:noFill/>
                    </a:ln>
                  </pic:spPr>
                </pic:pic>
              </a:graphicData>
            </a:graphic>
          </wp:inline>
        </w:drawing>
      </w:r>
    </w:p>
    <w:p w14:paraId="523AC691" w14:textId="77777777" w:rsidR="00BF259B" w:rsidRDefault="00BF259B" w:rsidP="005B17A0">
      <w:pPr>
        <w:ind w:left="644"/>
        <w:rPr>
          <w:del w:id="485" w:author="Changes since 5.0" w:date="2022-08-01T08:50:00Z"/>
          <w:noProof/>
        </w:rPr>
      </w:pPr>
    </w:p>
    <w:p w14:paraId="33E07794" w14:textId="3775FCC6" w:rsidR="00BF259B" w:rsidRDefault="00BF259B">
      <w:pPr>
        <w:pStyle w:val="ListNumber"/>
        <w:rPr>
          <w:bCs/>
        </w:rPr>
        <w:pPrChange w:id="486" w:author="Changes since 5.0" w:date="2022-08-01T08:50:00Z">
          <w:pPr>
            <w:numPr>
              <w:numId w:val="17"/>
            </w:numPr>
            <w:ind w:left="644" w:hanging="360"/>
          </w:pPr>
        </w:pPrChange>
      </w:pPr>
      <w:r w:rsidRPr="00C801B8">
        <w:rPr>
          <w:bCs/>
        </w:rPr>
        <w:t xml:space="preserve">Once the product is extracted, a </w:t>
      </w:r>
      <w:r w:rsidRPr="00C50935">
        <w:rPr>
          <w:b/>
          <w:i/>
          <w:rPrChange w:id="487" w:author="Changes since 5.0" w:date="2022-08-01T08:50:00Z">
            <w:rPr>
              <w:bCs/>
            </w:rPr>
          </w:rPrChange>
        </w:rPr>
        <w:t>PowerShell</w:t>
      </w:r>
      <w:r w:rsidRPr="00C801B8">
        <w:rPr>
          <w:bCs/>
        </w:rPr>
        <w:t xml:space="preserve"> will begin executing to install the product without intervention. </w:t>
      </w:r>
      <w:ins w:id="488" w:author="Changes since 5.0" w:date="2022-08-01T08:50:00Z">
        <w:r w:rsidR="007978CB">
          <w:t>when</w:t>
        </w:r>
      </w:ins>
      <w:del w:id="489" w:author="Changes since 5.0" w:date="2022-08-01T08:50:00Z">
        <w:r w:rsidRPr="00C801B8">
          <w:rPr>
            <w:bCs/>
          </w:rPr>
          <w:delText>Once</w:delText>
        </w:r>
      </w:del>
      <w:r w:rsidRPr="00C801B8">
        <w:rPr>
          <w:bCs/>
        </w:rPr>
        <w:t xml:space="preserve"> completed, a pop-up will </w:t>
      </w:r>
      <w:ins w:id="490" w:author="Changes since 5.0" w:date="2022-08-01T08:50:00Z">
        <w:r w:rsidR="003F332F">
          <w:t>appear</w:t>
        </w:r>
        <w:r w:rsidRPr="00C801B8">
          <w:t xml:space="preserve"> ask</w:t>
        </w:r>
        <w:r w:rsidR="003F332F">
          <w:t>ing</w:t>
        </w:r>
      </w:ins>
      <w:del w:id="491" w:author="Changes since 5.0" w:date="2022-08-01T08:50:00Z">
        <w:r w:rsidRPr="00C801B8">
          <w:rPr>
            <w:bCs/>
          </w:rPr>
          <w:delText>ask</w:delText>
        </w:r>
      </w:del>
      <w:r w:rsidRPr="00C801B8">
        <w:rPr>
          <w:bCs/>
        </w:rPr>
        <w:t xml:space="preserve"> if the user </w:t>
      </w:r>
      <w:ins w:id="492" w:author="Changes since 5.0" w:date="2022-08-01T08:50:00Z">
        <w:r w:rsidR="003F332F">
          <w:t>wants</w:t>
        </w:r>
      </w:ins>
      <w:del w:id="493" w:author="Changes since 5.0" w:date="2022-08-01T08:50:00Z">
        <w:r w:rsidRPr="00C801B8">
          <w:rPr>
            <w:bCs/>
          </w:rPr>
          <w:delText>wishes</w:delText>
        </w:r>
      </w:del>
      <w:r w:rsidRPr="00C801B8">
        <w:rPr>
          <w:bCs/>
        </w:rPr>
        <w:t xml:space="preserve"> to launch the configurator.</w:t>
      </w:r>
    </w:p>
    <w:p w14:paraId="45582682" w14:textId="77777777" w:rsidR="00BF259B" w:rsidRDefault="00BF259B" w:rsidP="005B17A0">
      <w:pPr>
        <w:ind w:left="644"/>
        <w:rPr>
          <w:noProof/>
        </w:rPr>
      </w:pPr>
      <w:r w:rsidRPr="00B65AE1">
        <w:rPr>
          <w:noProof/>
        </w:rPr>
        <w:drawing>
          <wp:inline distT="0" distB="0" distL="0" distR="0" wp14:anchorId="34DB2802" wp14:editId="569A9E28">
            <wp:extent cx="5934075" cy="2314575"/>
            <wp:effectExtent l="0" t="0" r="0" b="0"/>
            <wp:docPr id="27845308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34075" cy="2314575"/>
                    </a:xfrm>
                    <a:prstGeom prst="rect">
                      <a:avLst/>
                    </a:prstGeom>
                    <a:noFill/>
                    <a:ln>
                      <a:noFill/>
                    </a:ln>
                  </pic:spPr>
                </pic:pic>
              </a:graphicData>
            </a:graphic>
          </wp:inline>
        </w:drawing>
      </w:r>
    </w:p>
    <w:p w14:paraId="446F075B" w14:textId="77777777" w:rsidR="00A334AB" w:rsidRDefault="00A334AB">
      <w:pPr>
        <w:spacing w:after="0" w:line="240" w:lineRule="auto"/>
        <w:rPr>
          <w:ins w:id="494" w:author="Changes since 5.0" w:date="2022-08-01T08:50:00Z"/>
          <w:rFonts w:ascii="Open Sans" w:eastAsia="Times New Roman" w:hAnsi="Open Sans"/>
          <w:noProof/>
          <w:sz w:val="22"/>
          <w:szCs w:val="20"/>
          <w:lang w:val="en-GB"/>
        </w:rPr>
      </w:pPr>
      <w:ins w:id="495" w:author="Changes since 5.0" w:date="2022-08-01T08:50:00Z">
        <w:r>
          <w:rPr>
            <w:noProof/>
          </w:rPr>
          <w:br w:type="page"/>
        </w:r>
      </w:ins>
    </w:p>
    <w:p w14:paraId="61CA167A" w14:textId="77777777" w:rsidR="00BF259B" w:rsidRDefault="00BF259B">
      <w:pPr>
        <w:pStyle w:val="ListNumber"/>
        <w:rPr>
          <w:noProof/>
        </w:rPr>
        <w:pPrChange w:id="496" w:author="Changes since 5.0" w:date="2022-08-01T08:50:00Z">
          <w:pPr>
            <w:numPr>
              <w:numId w:val="17"/>
            </w:numPr>
            <w:ind w:left="644" w:hanging="360"/>
          </w:pPr>
        </w:pPrChange>
      </w:pPr>
      <w:r>
        <w:rPr>
          <w:noProof/>
        </w:rPr>
        <w:lastRenderedPageBreak/>
        <w:t xml:space="preserve">Select </w:t>
      </w:r>
      <w:r w:rsidRPr="00A334AB">
        <w:rPr>
          <w:b/>
          <w:i/>
          <w:rPrChange w:id="497" w:author="Changes since 5.0" w:date="2022-08-01T08:50:00Z">
            <w:rPr>
              <w:noProof/>
            </w:rPr>
          </w:rPrChange>
        </w:rPr>
        <w:t>Next</w:t>
      </w:r>
      <w:r>
        <w:rPr>
          <w:noProof/>
        </w:rPr>
        <w:t xml:space="preserve"> on Select Applications to install page.</w:t>
      </w:r>
    </w:p>
    <w:p w14:paraId="20CD2A94" w14:textId="77777777" w:rsidR="00BF259B" w:rsidRDefault="00BF259B">
      <w:pPr>
        <w:ind w:left="644"/>
        <w:jc w:val="center"/>
        <w:rPr>
          <w:noProof/>
        </w:rPr>
        <w:pPrChange w:id="498" w:author="Changes since 5.0" w:date="2022-08-01T08:50:00Z">
          <w:pPr>
            <w:ind w:left="644"/>
          </w:pPr>
        </w:pPrChange>
      </w:pPr>
      <w:r>
        <w:rPr>
          <w:noProof/>
        </w:rPr>
        <w:drawing>
          <wp:inline distT="0" distB="0" distL="0" distR="0" wp14:anchorId="04B23EAD" wp14:editId="451B13AB">
            <wp:extent cx="5067300" cy="2324100"/>
            <wp:effectExtent l="0" t="0" r="0" b="0"/>
            <wp:docPr id="278453086" name="Picture 278453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067300" cy="2324100"/>
                    </a:xfrm>
                    <a:prstGeom prst="rect">
                      <a:avLst/>
                    </a:prstGeom>
                    <a:noFill/>
                    <a:ln>
                      <a:noFill/>
                    </a:ln>
                  </pic:spPr>
                </pic:pic>
              </a:graphicData>
            </a:graphic>
          </wp:inline>
        </w:drawing>
      </w:r>
    </w:p>
    <w:p w14:paraId="79E72496" w14:textId="7279F636" w:rsidR="00BF259B" w:rsidRDefault="00BF259B">
      <w:pPr>
        <w:pStyle w:val="ListNumber"/>
        <w:rPr>
          <w:bCs/>
        </w:rPr>
        <w:pPrChange w:id="499" w:author="Changes since 5.0" w:date="2022-08-01T08:50:00Z">
          <w:pPr>
            <w:numPr>
              <w:numId w:val="17"/>
            </w:numPr>
            <w:ind w:left="644" w:hanging="360"/>
          </w:pPr>
        </w:pPrChange>
      </w:pPr>
      <w:r w:rsidRPr="00C801B8">
        <w:rPr>
          <w:bCs/>
        </w:rPr>
        <w:t xml:space="preserve">If </w:t>
      </w:r>
      <w:r w:rsidRPr="00E2478F">
        <w:rPr>
          <w:b/>
          <w:rPrChange w:id="500" w:author="Changes since 5.0" w:date="2022-08-01T08:50:00Z">
            <w:rPr>
              <w:bCs/>
            </w:rPr>
          </w:rPrChange>
        </w:rPr>
        <w:t>"yes"</w:t>
      </w:r>
      <w:r w:rsidRPr="00C801B8">
        <w:rPr>
          <w:bCs/>
        </w:rPr>
        <w:t xml:space="preserve"> was selected at the end of the last step the configuration utility will be launched. </w:t>
      </w:r>
      <w:del w:id="501" w:author="Changes since 5.0" w:date="2022-08-01T08:50:00Z">
        <w:r>
          <w:rPr>
            <w:bCs/>
          </w:rPr>
          <w:delText xml:space="preserve"> </w:delText>
        </w:r>
      </w:del>
      <w:r w:rsidRPr="00C801B8">
        <w:rPr>
          <w:bCs/>
        </w:rPr>
        <w:t>Otherwise, double</w:t>
      </w:r>
      <w:ins w:id="502" w:author="Changes since 5.0" w:date="2022-08-01T08:50:00Z">
        <w:r w:rsidR="00EE1D28">
          <w:t>-</w:t>
        </w:r>
      </w:ins>
      <w:del w:id="503" w:author="Changes since 5.0" w:date="2022-08-01T08:50:00Z">
        <w:r w:rsidRPr="00C801B8">
          <w:rPr>
            <w:bCs/>
          </w:rPr>
          <w:delText xml:space="preserve"> </w:delText>
        </w:r>
      </w:del>
      <w:r w:rsidRPr="00C801B8">
        <w:rPr>
          <w:bCs/>
        </w:rPr>
        <w:t xml:space="preserve">click the </w:t>
      </w:r>
      <w:r w:rsidRPr="007E228D">
        <w:rPr>
          <w:b/>
          <w:rPrChange w:id="504" w:author="Changes since 5.0" w:date="2022-08-01T08:50:00Z">
            <w:rPr>
              <w:bCs/>
            </w:rPr>
          </w:rPrChange>
        </w:rPr>
        <w:t>"configure.bat"</w:t>
      </w:r>
      <w:r w:rsidRPr="00C801B8">
        <w:rPr>
          <w:bCs/>
        </w:rPr>
        <w:t xml:space="preserve"> file within the </w:t>
      </w:r>
      <w:r w:rsidRPr="007E228D">
        <w:rPr>
          <w:b/>
          <w:i/>
          <w:rPrChange w:id="505" w:author="Changes since 5.0" w:date="2022-08-01T08:50:00Z">
            <w:rPr>
              <w:bCs/>
            </w:rPr>
          </w:rPrChange>
        </w:rPr>
        <w:t>&lt;Installation Directory&gt;</w:t>
      </w:r>
      <w:r w:rsidRPr="00C801B8">
        <w:rPr>
          <w:bCs/>
        </w:rPr>
        <w:t xml:space="preserve"> to launch the configuration utility.</w:t>
      </w:r>
    </w:p>
    <w:p w14:paraId="337390DE" w14:textId="77777777" w:rsidR="00BF259B" w:rsidRDefault="00BF259B">
      <w:pPr>
        <w:pStyle w:val="BodyText"/>
        <w:ind w:firstLine="357"/>
        <w:rPr>
          <w:bCs/>
        </w:rPr>
        <w:pPrChange w:id="506" w:author="Changes since 5.0" w:date="2022-08-01T08:50:00Z">
          <w:pPr>
            <w:ind w:left="644"/>
          </w:pPr>
        </w:pPrChange>
      </w:pPr>
      <w:r w:rsidRPr="00C801B8">
        <w:rPr>
          <w:bCs/>
        </w:rPr>
        <w:t>Follow the steps in the Wizard to complete the installation and configure the system.</w:t>
      </w:r>
    </w:p>
    <w:p w14:paraId="73897095" w14:textId="589761C6" w:rsidR="00BF259B" w:rsidRPr="00D56FD2" w:rsidRDefault="00BF259B" w:rsidP="00BF259B">
      <w:pPr>
        <w:numPr>
          <w:ilvl w:val="1"/>
          <w:numId w:val="25"/>
        </w:numPr>
        <w:rPr>
          <w:rFonts w:ascii="Open Sans" w:hAnsi="Open Sans"/>
          <w:sz w:val="22"/>
          <w:rPrChange w:id="507" w:author="Changes since 5.0" w:date="2022-08-01T08:50:00Z">
            <w:rPr>
              <w:bCs/>
            </w:rPr>
          </w:rPrChange>
        </w:rPr>
      </w:pPr>
      <w:del w:id="508" w:author="Changes since 5.0" w:date="2022-08-01T08:50:00Z">
        <w:r>
          <w:rPr>
            <w:bCs/>
          </w:rPr>
          <w:delText xml:space="preserve"> </w:delText>
        </w:r>
      </w:del>
      <w:r w:rsidRPr="00D56FD2">
        <w:rPr>
          <w:rFonts w:ascii="Open Sans" w:hAnsi="Open Sans"/>
          <w:sz w:val="22"/>
          <w:rPrChange w:id="509" w:author="Changes since 5.0" w:date="2022-08-01T08:50:00Z">
            <w:rPr>
              <w:bCs/>
            </w:rPr>
          </w:rPrChange>
        </w:rPr>
        <w:t xml:space="preserve">Under </w:t>
      </w:r>
      <w:r w:rsidRPr="00D56FD2">
        <w:rPr>
          <w:rFonts w:ascii="Open Sans" w:hAnsi="Open Sans"/>
          <w:b/>
          <w:sz w:val="22"/>
          <w:rPrChange w:id="510" w:author="Changes since 5.0" w:date="2022-08-01T08:50:00Z">
            <w:rPr>
              <w:bCs/>
            </w:rPr>
          </w:rPrChange>
        </w:rPr>
        <w:t>"Select applications to install"</w:t>
      </w:r>
      <w:r w:rsidRPr="00D56FD2">
        <w:rPr>
          <w:rFonts w:ascii="Open Sans" w:hAnsi="Open Sans"/>
          <w:sz w:val="22"/>
          <w:rPrChange w:id="511" w:author="Changes since 5.0" w:date="2022-08-01T08:50:00Z">
            <w:rPr>
              <w:bCs/>
            </w:rPr>
          </w:rPrChange>
        </w:rPr>
        <w:t xml:space="preserve">, </w:t>
      </w:r>
      <w:del w:id="512" w:author="Moses, Robbie" w:date="2022-08-01T09:58:00Z">
        <w:r w:rsidRPr="00D56FD2" w:rsidDel="00AD675D">
          <w:rPr>
            <w:rFonts w:ascii="Open Sans" w:hAnsi="Open Sans"/>
            <w:sz w:val="22"/>
            <w:rPrChange w:id="513" w:author="Changes since 5.0" w:date="2022-08-01T08:50:00Z">
              <w:rPr>
                <w:bCs/>
              </w:rPr>
            </w:rPrChange>
          </w:rPr>
          <w:delText xml:space="preserve">press </w:delText>
        </w:r>
      </w:del>
      <w:ins w:id="514" w:author="Moses, Robbie" w:date="2022-08-01T09:58:00Z">
        <w:r w:rsidR="00AD675D">
          <w:rPr>
            <w:rFonts w:ascii="Open Sans" w:hAnsi="Open Sans"/>
            <w:sz w:val="22"/>
          </w:rPr>
          <w:t xml:space="preserve">click </w:t>
        </w:r>
      </w:ins>
      <w:ins w:id="515" w:author="Moses, Robbie" w:date="2022-08-01T09:59:00Z">
        <w:r w:rsidR="00AD675D">
          <w:rPr>
            <w:rFonts w:ascii="Open Sans" w:hAnsi="Open Sans"/>
            <w:sz w:val="22"/>
          </w:rPr>
          <w:t>on</w:t>
        </w:r>
      </w:ins>
      <w:ins w:id="516" w:author="Moses, Robbie" w:date="2022-08-01T09:58:00Z">
        <w:r w:rsidR="00AD675D" w:rsidRPr="00D56FD2">
          <w:rPr>
            <w:rFonts w:ascii="Open Sans" w:hAnsi="Open Sans"/>
            <w:sz w:val="22"/>
            <w:rPrChange w:id="517" w:author="Changes since 5.0" w:date="2022-08-01T08:50:00Z">
              <w:rPr>
                <w:bCs/>
              </w:rPr>
            </w:rPrChange>
          </w:rPr>
          <w:t xml:space="preserve"> </w:t>
        </w:r>
      </w:ins>
      <w:r w:rsidRPr="00D56FD2">
        <w:rPr>
          <w:rFonts w:ascii="Open Sans" w:hAnsi="Open Sans"/>
          <w:b/>
          <w:i/>
          <w:sz w:val="22"/>
          <w:rPrChange w:id="518" w:author="Changes since 5.0" w:date="2022-08-01T08:50:00Z">
            <w:rPr>
              <w:bCs/>
            </w:rPr>
          </w:rPrChange>
        </w:rPr>
        <w:t>"Next"</w:t>
      </w:r>
      <w:r w:rsidRPr="00D56FD2">
        <w:rPr>
          <w:rFonts w:ascii="Open Sans" w:hAnsi="Open Sans"/>
          <w:sz w:val="22"/>
          <w:rPrChange w:id="519" w:author="Changes since 5.0" w:date="2022-08-01T08:50:00Z">
            <w:rPr>
              <w:bCs/>
            </w:rPr>
          </w:rPrChange>
        </w:rPr>
        <w:t xml:space="preserve">. </w:t>
      </w:r>
      <w:commentRangeStart w:id="520"/>
      <w:r w:rsidRPr="00D56FD2">
        <w:rPr>
          <w:rFonts w:ascii="Open Sans" w:hAnsi="Open Sans"/>
          <w:sz w:val="22"/>
          <w:rPrChange w:id="521" w:author="Changes since 5.0" w:date="2022-08-01T08:50:00Z">
            <w:rPr>
              <w:bCs/>
            </w:rPr>
          </w:rPrChange>
        </w:rPr>
        <w:t>We always want (for these installations)</w:t>
      </w:r>
      <w:commentRangeEnd w:id="520"/>
      <w:r w:rsidR="00D56FD2">
        <w:rPr>
          <w:rStyle w:val="CommentReference"/>
        </w:rPr>
        <w:commentReference w:id="520"/>
      </w:r>
      <w:r w:rsidRPr="00D56FD2">
        <w:rPr>
          <w:rFonts w:ascii="Open Sans" w:hAnsi="Open Sans"/>
          <w:sz w:val="22"/>
          <w:rPrChange w:id="522" w:author="Changes since 5.0" w:date="2022-08-01T08:50:00Z">
            <w:rPr>
              <w:bCs/>
            </w:rPr>
          </w:rPrChange>
        </w:rPr>
        <w:t xml:space="preserve"> for EJ and </w:t>
      </w:r>
      <w:proofErr w:type="spellStart"/>
      <w:r w:rsidRPr="00D56FD2">
        <w:rPr>
          <w:rFonts w:ascii="Open Sans" w:hAnsi="Open Sans"/>
          <w:sz w:val="22"/>
          <w:rPrChange w:id="523" w:author="Changes since 5.0" w:date="2022-08-01T08:50:00Z">
            <w:rPr>
              <w:bCs/>
            </w:rPr>
          </w:rPrChange>
        </w:rPr>
        <w:t>CxP</w:t>
      </w:r>
      <w:proofErr w:type="spellEnd"/>
      <w:r w:rsidRPr="00D56FD2">
        <w:rPr>
          <w:rFonts w:ascii="Open Sans" w:hAnsi="Open Sans"/>
          <w:sz w:val="22"/>
          <w:rPrChange w:id="524" w:author="Changes since 5.0" w:date="2022-08-01T08:50:00Z">
            <w:rPr>
              <w:bCs/>
            </w:rPr>
          </w:rPrChange>
        </w:rPr>
        <w:t xml:space="preserve"> to be installed.</w:t>
      </w:r>
    </w:p>
    <w:p w14:paraId="7AB0FF75" w14:textId="77777777" w:rsidR="00BF259B" w:rsidRDefault="00BF259B" w:rsidP="005B17A0">
      <w:pPr>
        <w:ind w:left="990"/>
        <w:rPr>
          <w:noProof/>
        </w:rPr>
      </w:pPr>
      <w:r w:rsidRPr="00B65AE1">
        <w:rPr>
          <w:noProof/>
        </w:rPr>
        <w:drawing>
          <wp:inline distT="0" distB="0" distL="0" distR="0" wp14:anchorId="3ACE5007" wp14:editId="17E0EC45">
            <wp:extent cx="5934075" cy="2876550"/>
            <wp:effectExtent l="0" t="0" r="0" b="0"/>
            <wp:docPr id="27845308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34075" cy="2876550"/>
                    </a:xfrm>
                    <a:prstGeom prst="rect">
                      <a:avLst/>
                    </a:prstGeom>
                    <a:noFill/>
                    <a:ln>
                      <a:noFill/>
                    </a:ln>
                  </pic:spPr>
                </pic:pic>
              </a:graphicData>
            </a:graphic>
          </wp:inline>
        </w:drawing>
      </w:r>
    </w:p>
    <w:p w14:paraId="28F8E2FC" w14:textId="77777777" w:rsidR="00D56FD2" w:rsidRDefault="00D56FD2">
      <w:pPr>
        <w:spacing w:after="0" w:line="240" w:lineRule="auto"/>
        <w:rPr>
          <w:ins w:id="525" w:author="Changes since 5.0" w:date="2022-08-01T08:50:00Z"/>
          <w:bCs/>
        </w:rPr>
      </w:pPr>
      <w:ins w:id="526" w:author="Changes since 5.0" w:date="2022-08-01T08:50:00Z">
        <w:r>
          <w:rPr>
            <w:bCs/>
          </w:rPr>
          <w:br w:type="page"/>
        </w:r>
      </w:ins>
    </w:p>
    <w:p w14:paraId="73452B1B" w14:textId="77777777" w:rsidR="00BF259B" w:rsidRPr="00C801B8" w:rsidRDefault="00BF259B" w:rsidP="00BF259B">
      <w:pPr>
        <w:numPr>
          <w:ilvl w:val="1"/>
          <w:numId w:val="25"/>
        </w:numPr>
        <w:rPr>
          <w:bCs/>
        </w:rPr>
      </w:pPr>
      <w:r>
        <w:rPr>
          <w:bCs/>
        </w:rPr>
        <w:lastRenderedPageBreak/>
        <w:t xml:space="preserve"> </w:t>
      </w:r>
      <w:r w:rsidRPr="00C801B8">
        <w:rPr>
          <w:bCs/>
        </w:rPr>
        <w:t xml:space="preserve">Under </w:t>
      </w:r>
      <w:r w:rsidRPr="00D56FD2">
        <w:rPr>
          <w:b/>
          <w:rPrChange w:id="527" w:author="Changes since 5.0" w:date="2022-08-01T08:50:00Z">
            <w:rPr>
              <w:bCs/>
            </w:rPr>
          </w:rPrChange>
        </w:rPr>
        <w:t>"Database Administrator Configuration"</w:t>
      </w:r>
      <w:r w:rsidRPr="00C801B8">
        <w:rPr>
          <w:bCs/>
        </w:rPr>
        <w:t>, enter the following details:</w:t>
      </w:r>
    </w:p>
    <w:p w14:paraId="3F939189" w14:textId="77777777" w:rsidR="00BF259B" w:rsidRPr="00C801B8" w:rsidRDefault="00BF259B">
      <w:pPr>
        <w:pStyle w:val="ListBullet3"/>
        <w:rPr>
          <w:bCs/>
        </w:rPr>
        <w:pPrChange w:id="528" w:author="Changes since 5.0" w:date="2022-08-01T08:50:00Z">
          <w:pPr>
            <w:numPr>
              <w:ilvl w:val="1"/>
              <w:numId w:val="24"/>
            </w:numPr>
            <w:ind w:left="420" w:hanging="360"/>
          </w:pPr>
        </w:pPrChange>
      </w:pPr>
      <w:r w:rsidRPr="00D56FD2">
        <w:rPr>
          <w:b/>
          <w:rPrChange w:id="529" w:author="Changes since 5.0" w:date="2022-08-01T08:50:00Z">
            <w:rPr>
              <w:bCs/>
            </w:rPr>
          </w:rPrChange>
        </w:rPr>
        <w:t>Database Host</w:t>
      </w:r>
      <w:r w:rsidRPr="00C801B8">
        <w:rPr>
          <w:bCs/>
        </w:rPr>
        <w:t xml:space="preserve"> - The IP or Hostname of the database server</w:t>
      </w:r>
    </w:p>
    <w:p w14:paraId="1B430FCF" w14:textId="77777777" w:rsidR="00BF259B" w:rsidRPr="00C801B8" w:rsidRDefault="00BF259B">
      <w:pPr>
        <w:pStyle w:val="ListBullet3"/>
        <w:rPr>
          <w:bCs/>
        </w:rPr>
        <w:pPrChange w:id="530" w:author="Changes since 5.0" w:date="2022-08-01T08:50:00Z">
          <w:pPr>
            <w:numPr>
              <w:ilvl w:val="1"/>
              <w:numId w:val="24"/>
            </w:numPr>
            <w:ind w:left="420" w:hanging="360"/>
          </w:pPr>
        </w:pPrChange>
      </w:pPr>
      <w:r w:rsidRPr="00D56FD2">
        <w:rPr>
          <w:b/>
          <w:rPrChange w:id="531" w:author="Changes since 5.0" w:date="2022-08-01T08:50:00Z">
            <w:rPr>
              <w:bCs/>
            </w:rPr>
          </w:rPrChange>
        </w:rPr>
        <w:t>Database Port</w:t>
      </w:r>
      <w:r w:rsidRPr="00C801B8">
        <w:rPr>
          <w:bCs/>
        </w:rPr>
        <w:t xml:space="preserve"> - The port number that the database is running on</w:t>
      </w:r>
    </w:p>
    <w:p w14:paraId="76C24645" w14:textId="77777777" w:rsidR="00BF259B" w:rsidRPr="00C801B8" w:rsidRDefault="00BF259B">
      <w:pPr>
        <w:pStyle w:val="ListBullet3"/>
        <w:rPr>
          <w:bCs/>
        </w:rPr>
        <w:pPrChange w:id="532" w:author="Changes since 5.0" w:date="2022-08-01T08:50:00Z">
          <w:pPr>
            <w:numPr>
              <w:ilvl w:val="1"/>
              <w:numId w:val="24"/>
            </w:numPr>
            <w:ind w:left="420" w:hanging="360"/>
          </w:pPr>
        </w:pPrChange>
      </w:pPr>
      <w:r w:rsidRPr="00D56FD2">
        <w:rPr>
          <w:b/>
          <w:rPrChange w:id="533" w:author="Changes since 5.0" w:date="2022-08-01T08:50:00Z">
            <w:rPr>
              <w:bCs/>
            </w:rPr>
          </w:rPrChange>
        </w:rPr>
        <w:t>Database Username</w:t>
      </w:r>
      <w:r w:rsidRPr="00C801B8">
        <w:rPr>
          <w:bCs/>
        </w:rPr>
        <w:t xml:space="preserve"> - The </w:t>
      </w:r>
      <w:r w:rsidRPr="00D56FD2">
        <w:rPr>
          <w:b/>
          <w:rPrChange w:id="534" w:author="Changes since 5.0" w:date="2022-08-01T08:50:00Z">
            <w:rPr>
              <w:bCs/>
            </w:rPr>
          </w:rPrChange>
        </w:rPr>
        <w:t>"system administrator"</w:t>
      </w:r>
      <w:r w:rsidRPr="00C801B8">
        <w:rPr>
          <w:bCs/>
        </w:rPr>
        <w:t xml:space="preserve"> (or SA) account on the database server</w:t>
      </w:r>
    </w:p>
    <w:p w14:paraId="6F28942B" w14:textId="77777777" w:rsidR="002B1951" w:rsidRDefault="00BF259B" w:rsidP="00D56FD2">
      <w:pPr>
        <w:pStyle w:val="ListBullet3"/>
        <w:rPr>
          <w:ins w:id="535" w:author="Changes since 5.0" w:date="2022-08-01T08:50:00Z"/>
        </w:rPr>
      </w:pPr>
      <w:r w:rsidRPr="00D56FD2">
        <w:rPr>
          <w:b/>
          <w:rPrChange w:id="536" w:author="Changes since 5.0" w:date="2022-08-01T08:50:00Z">
            <w:rPr>
              <w:bCs/>
            </w:rPr>
          </w:rPrChange>
        </w:rPr>
        <w:t>Database Password</w:t>
      </w:r>
      <w:r w:rsidRPr="00C801B8">
        <w:rPr>
          <w:bCs/>
        </w:rPr>
        <w:t xml:space="preserve"> - The password for the above account. </w:t>
      </w:r>
    </w:p>
    <w:p w14:paraId="160ECF9D" w14:textId="02C91F6D" w:rsidR="00BF259B" w:rsidRPr="00C801B8" w:rsidRDefault="00BF259B">
      <w:pPr>
        <w:pStyle w:val="Note"/>
        <w:ind w:left="2291" w:firstLine="589"/>
        <w:rPr>
          <w:bCs/>
        </w:rPr>
        <w:pPrChange w:id="537" w:author="Changes since 5.0" w:date="2022-08-01T08:50:00Z">
          <w:pPr>
            <w:numPr>
              <w:ilvl w:val="1"/>
              <w:numId w:val="24"/>
            </w:numPr>
            <w:ind w:left="420" w:hanging="360"/>
          </w:pPr>
        </w:pPrChange>
      </w:pPr>
      <w:r w:rsidRPr="00C801B8">
        <w:rPr>
          <w:bCs/>
        </w:rPr>
        <w:t>NOTE: This is not stored.</w:t>
      </w:r>
    </w:p>
    <w:p w14:paraId="513F67F7" w14:textId="77777777" w:rsidR="00BF259B" w:rsidRPr="00C801B8" w:rsidRDefault="00BF259B">
      <w:pPr>
        <w:pStyle w:val="ListBullet3"/>
        <w:rPr>
          <w:bCs/>
        </w:rPr>
        <w:pPrChange w:id="538" w:author="Changes since 5.0" w:date="2022-08-01T08:50:00Z">
          <w:pPr>
            <w:numPr>
              <w:ilvl w:val="1"/>
              <w:numId w:val="24"/>
            </w:numPr>
            <w:ind w:left="420" w:hanging="360"/>
          </w:pPr>
        </w:pPrChange>
      </w:pPr>
      <w:r w:rsidRPr="00D56FD2">
        <w:rPr>
          <w:b/>
          <w:rPrChange w:id="539" w:author="Changes since 5.0" w:date="2022-08-01T08:50:00Z">
            <w:rPr>
              <w:bCs/>
            </w:rPr>
          </w:rPrChange>
        </w:rPr>
        <w:t>Database Name</w:t>
      </w:r>
      <w:r w:rsidRPr="00C801B8">
        <w:rPr>
          <w:bCs/>
        </w:rPr>
        <w:t xml:space="preserve"> - The name of the database you wish to be created.</w:t>
      </w:r>
    </w:p>
    <w:p w14:paraId="088455D6" w14:textId="78C737FD" w:rsidR="00BF259B" w:rsidRDefault="00BF259B">
      <w:pPr>
        <w:pStyle w:val="ListBullet3"/>
        <w:rPr>
          <w:bCs/>
        </w:rPr>
        <w:pPrChange w:id="540" w:author="Changes since 5.0" w:date="2022-08-01T08:50:00Z">
          <w:pPr>
            <w:numPr>
              <w:ilvl w:val="1"/>
              <w:numId w:val="24"/>
            </w:numPr>
            <w:ind w:left="420" w:hanging="360"/>
          </w:pPr>
        </w:pPrChange>
      </w:pPr>
      <w:r w:rsidRPr="00D56FD2">
        <w:rPr>
          <w:b/>
          <w:rPrChange w:id="541" w:author="Changes since 5.0" w:date="2022-08-01T08:50:00Z">
            <w:rPr>
              <w:bCs/>
            </w:rPr>
          </w:rPrChange>
        </w:rPr>
        <w:t xml:space="preserve">Load Balancer </w:t>
      </w:r>
      <w:ins w:id="542" w:author="Changes since 5.0" w:date="2022-08-01T08:50:00Z">
        <w:r w:rsidRPr="00D56FD2">
          <w:rPr>
            <w:b/>
            <w:bCs/>
          </w:rPr>
          <w:t>I</w:t>
        </w:r>
        <w:r w:rsidR="00D56FD2">
          <w:rPr>
            <w:b/>
            <w:bCs/>
          </w:rPr>
          <w:t>P</w:t>
        </w:r>
      </w:ins>
      <w:del w:id="543" w:author="Changes since 5.0" w:date="2022-08-01T08:50:00Z">
        <w:r w:rsidRPr="00C801B8">
          <w:rPr>
            <w:bCs/>
          </w:rPr>
          <w:delText>Ip</w:delText>
        </w:r>
      </w:del>
      <w:r w:rsidRPr="00C801B8">
        <w:rPr>
          <w:bCs/>
        </w:rPr>
        <w:t xml:space="preserve"> - The IP or hostname of the application server.</w:t>
      </w:r>
    </w:p>
    <w:p w14:paraId="57DDA3D2" w14:textId="77777777" w:rsidR="00BF259B" w:rsidRDefault="00BF259B">
      <w:pPr>
        <w:ind w:left="420"/>
        <w:jc w:val="center"/>
        <w:rPr>
          <w:bCs/>
        </w:rPr>
        <w:pPrChange w:id="544" w:author="Changes since 5.0" w:date="2022-08-01T08:50:00Z">
          <w:pPr>
            <w:ind w:left="420"/>
          </w:pPr>
        </w:pPrChange>
      </w:pPr>
      <w:r w:rsidRPr="00B65AE1">
        <w:rPr>
          <w:noProof/>
        </w:rPr>
        <w:drawing>
          <wp:inline distT="0" distB="0" distL="0" distR="0" wp14:anchorId="2AD4D0BC" wp14:editId="41588294">
            <wp:extent cx="5934075" cy="2847975"/>
            <wp:effectExtent l="0" t="0" r="0" b="0"/>
            <wp:docPr id="27845308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34075" cy="2847975"/>
                    </a:xfrm>
                    <a:prstGeom prst="rect">
                      <a:avLst/>
                    </a:prstGeom>
                    <a:noFill/>
                    <a:ln>
                      <a:noFill/>
                    </a:ln>
                  </pic:spPr>
                </pic:pic>
              </a:graphicData>
            </a:graphic>
          </wp:inline>
        </w:drawing>
      </w:r>
    </w:p>
    <w:p w14:paraId="6CE28827" w14:textId="77777777" w:rsidR="00BF259B" w:rsidRDefault="00BF259B" w:rsidP="005B17A0">
      <w:pPr>
        <w:ind w:left="420"/>
        <w:rPr>
          <w:bCs/>
        </w:rPr>
      </w:pPr>
    </w:p>
    <w:p w14:paraId="498E2A57" w14:textId="0DBBE93D" w:rsidR="00BF259B" w:rsidRPr="000D10F7" w:rsidRDefault="00BF259B" w:rsidP="00BF259B">
      <w:pPr>
        <w:numPr>
          <w:ilvl w:val="1"/>
          <w:numId w:val="25"/>
        </w:numPr>
        <w:rPr>
          <w:rFonts w:ascii="Open Sans" w:hAnsi="Open Sans"/>
          <w:sz w:val="22"/>
          <w:rPrChange w:id="545" w:author="Changes since 5.0" w:date="2022-08-01T08:50:00Z">
            <w:rPr>
              <w:bCs/>
            </w:rPr>
          </w:rPrChange>
        </w:rPr>
      </w:pPr>
      <w:r w:rsidRPr="000D10F7">
        <w:rPr>
          <w:rFonts w:ascii="Open Sans" w:hAnsi="Open Sans"/>
          <w:sz w:val="22"/>
          <w:rPrChange w:id="546" w:author="Changes since 5.0" w:date="2022-08-01T08:50:00Z">
            <w:rPr>
              <w:bCs/>
            </w:rPr>
          </w:rPrChange>
        </w:rPr>
        <w:t xml:space="preserve"> Under </w:t>
      </w:r>
      <w:r w:rsidRPr="000D10F7">
        <w:rPr>
          <w:rFonts w:ascii="Open Sans" w:hAnsi="Open Sans"/>
          <w:b/>
          <w:sz w:val="22"/>
          <w:rPrChange w:id="547" w:author="Changes since 5.0" w:date="2022-08-01T08:50:00Z">
            <w:rPr>
              <w:bCs/>
            </w:rPr>
          </w:rPrChange>
        </w:rPr>
        <w:t>"CXP Settings"</w:t>
      </w:r>
      <w:r w:rsidRPr="000D10F7">
        <w:rPr>
          <w:rFonts w:ascii="Open Sans" w:hAnsi="Open Sans"/>
          <w:sz w:val="22"/>
          <w:rPrChange w:id="548" w:author="Changes since 5.0" w:date="2022-08-01T08:50:00Z">
            <w:rPr>
              <w:bCs/>
            </w:rPr>
          </w:rPrChange>
        </w:rPr>
        <w:t xml:space="preserve">, either enter new values for </w:t>
      </w:r>
      <w:r w:rsidRPr="000D10F7">
        <w:rPr>
          <w:rFonts w:ascii="Open Sans" w:hAnsi="Open Sans"/>
          <w:b/>
          <w:sz w:val="22"/>
          <w:rPrChange w:id="549" w:author="Changes since 5.0" w:date="2022-08-01T08:50:00Z">
            <w:rPr>
              <w:bCs/>
            </w:rPr>
          </w:rPrChange>
        </w:rPr>
        <w:t>"</w:t>
      </w:r>
      <w:proofErr w:type="spellStart"/>
      <w:r w:rsidRPr="000D10F7">
        <w:rPr>
          <w:rFonts w:ascii="Open Sans" w:hAnsi="Open Sans"/>
          <w:b/>
          <w:sz w:val="22"/>
          <w:rPrChange w:id="550" w:author="Changes since 5.0" w:date="2022-08-01T08:50:00Z">
            <w:rPr>
              <w:bCs/>
            </w:rPr>
          </w:rPrChange>
        </w:rPr>
        <w:t>Cxp</w:t>
      </w:r>
      <w:proofErr w:type="spellEnd"/>
      <w:r w:rsidRPr="000D10F7">
        <w:rPr>
          <w:rFonts w:ascii="Open Sans" w:hAnsi="Open Sans"/>
          <w:b/>
          <w:sz w:val="22"/>
          <w:rPrChange w:id="551" w:author="Changes since 5.0" w:date="2022-08-01T08:50:00Z">
            <w:rPr>
              <w:bCs/>
            </w:rPr>
          </w:rPrChange>
        </w:rPr>
        <w:t xml:space="preserve"> App Db Username"</w:t>
      </w:r>
      <w:r w:rsidRPr="000D10F7">
        <w:rPr>
          <w:rFonts w:ascii="Open Sans" w:hAnsi="Open Sans"/>
          <w:sz w:val="22"/>
          <w:rPrChange w:id="552" w:author="Changes since 5.0" w:date="2022-08-01T08:50:00Z">
            <w:rPr>
              <w:bCs/>
            </w:rPr>
          </w:rPrChange>
        </w:rPr>
        <w:t xml:space="preserve"> and </w:t>
      </w:r>
      <w:r w:rsidRPr="000D10F7">
        <w:rPr>
          <w:rFonts w:ascii="Open Sans" w:hAnsi="Open Sans"/>
          <w:b/>
          <w:sz w:val="22"/>
          <w:rPrChange w:id="553" w:author="Changes since 5.0" w:date="2022-08-01T08:50:00Z">
            <w:rPr>
              <w:bCs/>
            </w:rPr>
          </w:rPrChange>
        </w:rPr>
        <w:t>"</w:t>
      </w:r>
      <w:proofErr w:type="spellStart"/>
      <w:r w:rsidRPr="000D10F7">
        <w:rPr>
          <w:rFonts w:ascii="Open Sans" w:hAnsi="Open Sans"/>
          <w:b/>
          <w:sz w:val="22"/>
          <w:rPrChange w:id="554" w:author="Changes since 5.0" w:date="2022-08-01T08:50:00Z">
            <w:rPr>
              <w:bCs/>
            </w:rPr>
          </w:rPrChange>
        </w:rPr>
        <w:t>Cxp</w:t>
      </w:r>
      <w:proofErr w:type="spellEnd"/>
      <w:r w:rsidRPr="000D10F7">
        <w:rPr>
          <w:rFonts w:ascii="Open Sans" w:hAnsi="Open Sans"/>
          <w:b/>
          <w:sz w:val="22"/>
          <w:rPrChange w:id="555" w:author="Changes since 5.0" w:date="2022-08-01T08:50:00Z">
            <w:rPr>
              <w:bCs/>
            </w:rPr>
          </w:rPrChange>
        </w:rPr>
        <w:t xml:space="preserve"> App Db Password"</w:t>
      </w:r>
      <w:r w:rsidRPr="000D10F7">
        <w:rPr>
          <w:rFonts w:ascii="Open Sans" w:hAnsi="Open Sans"/>
          <w:sz w:val="22"/>
          <w:rPrChange w:id="556" w:author="Changes since 5.0" w:date="2022-08-01T08:50:00Z">
            <w:rPr>
              <w:bCs/>
            </w:rPr>
          </w:rPrChange>
        </w:rPr>
        <w:t xml:space="preserve"> or use the defaults. If you are performing slim installer upgrade, use the same </w:t>
      </w:r>
      <w:ins w:id="557" w:author="Changes since 5.0" w:date="2022-08-01T08:50:00Z">
        <w:r w:rsidR="00E70B29">
          <w:rPr>
            <w:rFonts w:ascii="Open Sans" w:hAnsi="Open Sans" w:cs="Open Sans"/>
            <w:b/>
            <w:sz w:val="22"/>
          </w:rPr>
          <w:t>CXP</w:t>
        </w:r>
      </w:ins>
      <w:del w:id="558" w:author="Changes since 5.0" w:date="2022-08-01T08:50:00Z">
        <w:r w:rsidRPr="00B52605">
          <w:rPr>
            <w:bCs/>
          </w:rPr>
          <w:delText>Cxp</w:delText>
        </w:r>
      </w:del>
      <w:r w:rsidRPr="00E70B29">
        <w:rPr>
          <w:rFonts w:ascii="Open Sans" w:hAnsi="Open Sans"/>
          <w:b/>
          <w:sz w:val="22"/>
          <w:rPrChange w:id="559" w:author="Changes since 5.0" w:date="2022-08-01T08:50:00Z">
            <w:rPr>
              <w:bCs/>
            </w:rPr>
          </w:rPrChange>
        </w:rPr>
        <w:t xml:space="preserve"> DB username and password</w:t>
      </w:r>
      <w:r w:rsidRPr="000D10F7">
        <w:rPr>
          <w:rFonts w:ascii="Open Sans" w:hAnsi="Open Sans"/>
          <w:sz w:val="22"/>
          <w:rPrChange w:id="560" w:author="Changes since 5.0" w:date="2022-08-01T08:50:00Z">
            <w:rPr>
              <w:bCs/>
            </w:rPr>
          </w:rPrChange>
        </w:rPr>
        <w:t xml:space="preserve"> as used in the previous install.</w:t>
      </w:r>
    </w:p>
    <w:p w14:paraId="6DFB3447" w14:textId="77777777" w:rsidR="00BF259B" w:rsidRDefault="00BF259B">
      <w:pPr>
        <w:ind w:left="420"/>
        <w:jc w:val="center"/>
        <w:rPr>
          <w:noProof/>
        </w:rPr>
        <w:pPrChange w:id="561" w:author="Changes since 5.0" w:date="2022-08-01T08:50:00Z">
          <w:pPr>
            <w:ind w:left="420"/>
          </w:pPr>
        </w:pPrChange>
      </w:pPr>
      <w:r w:rsidRPr="00B65AE1">
        <w:rPr>
          <w:noProof/>
        </w:rPr>
        <w:lastRenderedPageBreak/>
        <w:drawing>
          <wp:inline distT="0" distB="0" distL="0" distR="0" wp14:anchorId="7B965023" wp14:editId="508D4FE4">
            <wp:extent cx="5943600" cy="2876550"/>
            <wp:effectExtent l="0" t="0" r="0" b="0"/>
            <wp:docPr id="27845308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2876550"/>
                    </a:xfrm>
                    <a:prstGeom prst="rect">
                      <a:avLst/>
                    </a:prstGeom>
                    <a:noFill/>
                    <a:ln>
                      <a:noFill/>
                    </a:ln>
                  </pic:spPr>
                </pic:pic>
              </a:graphicData>
            </a:graphic>
          </wp:inline>
        </w:drawing>
      </w:r>
    </w:p>
    <w:p w14:paraId="59117E7A" w14:textId="77777777" w:rsidR="00BF259B" w:rsidRDefault="00BF259B" w:rsidP="005B17A0">
      <w:pPr>
        <w:ind w:left="420"/>
        <w:rPr>
          <w:del w:id="562" w:author="Changes since 5.0" w:date="2022-08-01T08:50:00Z"/>
          <w:noProof/>
        </w:rPr>
      </w:pPr>
    </w:p>
    <w:p w14:paraId="0F2E03BC" w14:textId="77777777" w:rsidR="00BF259B" w:rsidRDefault="00BF259B" w:rsidP="005B17A0">
      <w:pPr>
        <w:ind w:left="420"/>
        <w:rPr>
          <w:del w:id="563" w:author="Changes since 5.0" w:date="2022-08-01T08:50:00Z"/>
          <w:noProof/>
        </w:rPr>
      </w:pPr>
    </w:p>
    <w:p w14:paraId="73520EF9" w14:textId="77777777" w:rsidR="00BF259B" w:rsidRDefault="00BF259B">
      <w:pPr>
        <w:ind w:left="420"/>
        <w:jc w:val="center"/>
        <w:rPr>
          <w:noProof/>
        </w:rPr>
        <w:pPrChange w:id="564" w:author="Changes since 5.0" w:date="2022-08-01T08:50:00Z">
          <w:pPr>
            <w:ind w:left="420"/>
          </w:pPr>
        </w:pPrChange>
      </w:pPr>
    </w:p>
    <w:p w14:paraId="2E1551D5" w14:textId="7CEF8B2B" w:rsidR="00BF259B" w:rsidRPr="004F5E2F" w:rsidRDefault="00BF259B" w:rsidP="00BF259B">
      <w:pPr>
        <w:numPr>
          <w:ilvl w:val="1"/>
          <w:numId w:val="25"/>
        </w:numPr>
        <w:rPr>
          <w:rFonts w:ascii="Open Sans" w:hAnsi="Open Sans"/>
          <w:sz w:val="22"/>
          <w:rPrChange w:id="565" w:author="Changes since 5.0" w:date="2022-08-01T08:50:00Z">
            <w:rPr>
              <w:bCs/>
            </w:rPr>
          </w:rPrChange>
        </w:rPr>
      </w:pPr>
      <w:r w:rsidRPr="004F5E2F">
        <w:rPr>
          <w:rFonts w:ascii="Open Sans" w:hAnsi="Open Sans"/>
          <w:sz w:val="22"/>
          <w:rPrChange w:id="566" w:author="Changes since 5.0" w:date="2022-08-01T08:50:00Z">
            <w:rPr>
              <w:bCs/>
            </w:rPr>
          </w:rPrChange>
        </w:rPr>
        <w:t xml:space="preserve"> Under </w:t>
      </w:r>
      <w:r w:rsidRPr="004F5E2F">
        <w:rPr>
          <w:rFonts w:ascii="Open Sans" w:hAnsi="Open Sans"/>
          <w:b/>
          <w:sz w:val="22"/>
          <w:rPrChange w:id="567" w:author="Changes since 5.0" w:date="2022-08-01T08:50:00Z">
            <w:rPr>
              <w:bCs/>
            </w:rPr>
          </w:rPrChange>
        </w:rPr>
        <w:t>"Electronic Journal Settings"</w:t>
      </w:r>
      <w:r w:rsidRPr="004F5E2F">
        <w:rPr>
          <w:rFonts w:ascii="Open Sans" w:hAnsi="Open Sans"/>
          <w:sz w:val="22"/>
          <w:rPrChange w:id="568" w:author="Changes since 5.0" w:date="2022-08-01T08:50:00Z">
            <w:rPr>
              <w:bCs/>
            </w:rPr>
          </w:rPrChange>
        </w:rPr>
        <w:t xml:space="preserve">, </w:t>
      </w:r>
      <w:ins w:id="569" w:author="Changes since 5.0" w:date="2022-08-01T08:50:00Z">
        <w:r w:rsidRPr="004F5E2F">
          <w:rPr>
            <w:rFonts w:ascii="Open Sans" w:hAnsi="Open Sans" w:cs="Open Sans"/>
            <w:bCs/>
            <w:sz w:val="22"/>
          </w:rPr>
          <w:t>ei</w:t>
        </w:r>
        <w:r w:rsidR="00EE1D28" w:rsidRPr="004F5E2F">
          <w:rPr>
            <w:rFonts w:ascii="Open Sans" w:hAnsi="Open Sans" w:cs="Open Sans"/>
            <w:bCs/>
            <w:sz w:val="22"/>
          </w:rPr>
          <w:t>t</w:t>
        </w:r>
        <w:r w:rsidRPr="004F5E2F">
          <w:rPr>
            <w:rFonts w:ascii="Open Sans" w:hAnsi="Open Sans" w:cs="Open Sans"/>
            <w:bCs/>
            <w:sz w:val="22"/>
          </w:rPr>
          <w:t>her</w:t>
        </w:r>
      </w:ins>
      <w:del w:id="570" w:author="Changes since 5.0" w:date="2022-08-01T08:50:00Z">
        <w:r w:rsidRPr="00AE672C">
          <w:rPr>
            <w:bCs/>
          </w:rPr>
          <w:delText>eiher</w:delText>
        </w:r>
      </w:del>
      <w:r w:rsidRPr="004F5E2F">
        <w:rPr>
          <w:rFonts w:ascii="Open Sans" w:hAnsi="Open Sans"/>
          <w:sz w:val="22"/>
          <w:rPrChange w:id="571" w:author="Changes since 5.0" w:date="2022-08-01T08:50:00Z">
            <w:rPr>
              <w:bCs/>
            </w:rPr>
          </w:rPrChange>
        </w:rPr>
        <w:t xml:space="preserve"> enter new values for </w:t>
      </w:r>
      <w:r w:rsidRPr="004F5E2F">
        <w:rPr>
          <w:rStyle w:val="Bold"/>
          <w:rFonts w:ascii="Open Sans" w:hAnsi="Open Sans"/>
          <w:sz w:val="22"/>
          <w:rPrChange w:id="572" w:author="Changes since 5.0" w:date="2022-08-01T08:50:00Z">
            <w:rPr>
              <w:bCs/>
            </w:rPr>
          </w:rPrChange>
        </w:rPr>
        <w:t>"EJ App Db Username"</w:t>
      </w:r>
      <w:r w:rsidRPr="004F5E2F">
        <w:rPr>
          <w:rFonts w:ascii="Open Sans" w:hAnsi="Open Sans"/>
          <w:sz w:val="22"/>
          <w:rPrChange w:id="573" w:author="Changes since 5.0" w:date="2022-08-01T08:50:00Z">
            <w:rPr>
              <w:bCs/>
            </w:rPr>
          </w:rPrChange>
        </w:rPr>
        <w:t xml:space="preserve"> and </w:t>
      </w:r>
      <w:r w:rsidRPr="004F5E2F">
        <w:rPr>
          <w:rStyle w:val="Bold"/>
          <w:rFonts w:ascii="Open Sans" w:hAnsi="Open Sans"/>
          <w:sz w:val="22"/>
          <w:rPrChange w:id="574" w:author="Changes since 5.0" w:date="2022-08-01T08:50:00Z">
            <w:rPr>
              <w:bCs/>
            </w:rPr>
          </w:rPrChange>
        </w:rPr>
        <w:t>"EJ App Db Password"</w:t>
      </w:r>
      <w:r w:rsidRPr="004F5E2F">
        <w:rPr>
          <w:rFonts w:ascii="Open Sans" w:hAnsi="Open Sans"/>
          <w:sz w:val="22"/>
          <w:rPrChange w:id="575" w:author="Changes since 5.0" w:date="2022-08-01T08:50:00Z">
            <w:rPr>
              <w:bCs/>
            </w:rPr>
          </w:rPrChange>
        </w:rPr>
        <w:t xml:space="preserve"> or use the defaults. If you are performing slim installer upgrade, use the same </w:t>
      </w:r>
      <w:r w:rsidRPr="004F5E2F">
        <w:rPr>
          <w:rStyle w:val="Bold"/>
          <w:rFonts w:ascii="Open Sans" w:hAnsi="Open Sans"/>
          <w:sz w:val="22"/>
          <w:rPrChange w:id="576" w:author="Changes since 5.0" w:date="2022-08-01T08:50:00Z">
            <w:rPr>
              <w:bCs/>
            </w:rPr>
          </w:rPrChange>
        </w:rPr>
        <w:t>EJ App Db username and password</w:t>
      </w:r>
      <w:r w:rsidRPr="004F5E2F">
        <w:rPr>
          <w:rFonts w:ascii="Open Sans" w:hAnsi="Open Sans"/>
          <w:sz w:val="22"/>
          <w:rPrChange w:id="577" w:author="Changes since 5.0" w:date="2022-08-01T08:50:00Z">
            <w:rPr>
              <w:bCs/>
            </w:rPr>
          </w:rPrChange>
        </w:rPr>
        <w:t xml:space="preserve"> as used in the previous install.</w:t>
      </w:r>
    </w:p>
    <w:p w14:paraId="02F11719" w14:textId="77777777" w:rsidR="00BF259B" w:rsidRDefault="00BF259B">
      <w:pPr>
        <w:ind w:left="420"/>
        <w:jc w:val="center"/>
        <w:rPr>
          <w:noProof/>
        </w:rPr>
        <w:pPrChange w:id="578" w:author="Changes since 5.0" w:date="2022-08-01T08:50:00Z">
          <w:pPr>
            <w:ind w:left="420"/>
          </w:pPr>
        </w:pPrChange>
      </w:pPr>
      <w:r w:rsidRPr="00B65AE1">
        <w:rPr>
          <w:noProof/>
        </w:rPr>
        <w:drawing>
          <wp:inline distT="0" distB="0" distL="0" distR="0" wp14:anchorId="583EBD5C" wp14:editId="79F362F6">
            <wp:extent cx="5934075" cy="2886075"/>
            <wp:effectExtent l="0" t="0" r="0" b="0"/>
            <wp:docPr id="27845309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34075" cy="2886075"/>
                    </a:xfrm>
                    <a:prstGeom prst="rect">
                      <a:avLst/>
                    </a:prstGeom>
                    <a:noFill/>
                    <a:ln>
                      <a:noFill/>
                    </a:ln>
                  </pic:spPr>
                </pic:pic>
              </a:graphicData>
            </a:graphic>
          </wp:inline>
        </w:drawing>
      </w:r>
    </w:p>
    <w:p w14:paraId="760FCED4" w14:textId="77777777" w:rsidR="00BF259B" w:rsidRDefault="00BF259B" w:rsidP="005B17A0">
      <w:pPr>
        <w:ind w:left="420"/>
        <w:rPr>
          <w:noProof/>
        </w:rPr>
      </w:pPr>
    </w:p>
    <w:p w14:paraId="577E966C" w14:textId="77777777" w:rsidR="00BF259B" w:rsidRPr="004F5E2F" w:rsidRDefault="00BF259B" w:rsidP="00BF259B">
      <w:pPr>
        <w:numPr>
          <w:ilvl w:val="1"/>
          <w:numId w:val="25"/>
        </w:numPr>
        <w:rPr>
          <w:rFonts w:ascii="Open Sans" w:hAnsi="Open Sans"/>
          <w:sz w:val="22"/>
          <w:rPrChange w:id="579" w:author="Changes since 5.0" w:date="2022-08-01T08:50:00Z">
            <w:rPr>
              <w:bCs/>
            </w:rPr>
          </w:rPrChange>
        </w:rPr>
      </w:pPr>
      <w:r>
        <w:rPr>
          <w:bCs/>
        </w:rPr>
        <w:lastRenderedPageBreak/>
        <w:t xml:space="preserve"> </w:t>
      </w:r>
      <w:r w:rsidRPr="004F5E2F">
        <w:rPr>
          <w:rFonts w:ascii="Open Sans" w:hAnsi="Open Sans"/>
          <w:sz w:val="22"/>
          <w:rPrChange w:id="580" w:author="Changes since 5.0" w:date="2022-08-01T08:50:00Z">
            <w:rPr>
              <w:bCs/>
            </w:rPr>
          </w:rPrChange>
        </w:rPr>
        <w:t xml:space="preserve">Once </w:t>
      </w:r>
      <w:r w:rsidRPr="004F5E2F">
        <w:rPr>
          <w:rFonts w:ascii="Open Sans" w:hAnsi="Open Sans"/>
          <w:b/>
          <w:i/>
          <w:sz w:val="22"/>
          <w:rPrChange w:id="581" w:author="Changes since 5.0" w:date="2022-08-01T08:50:00Z">
            <w:rPr>
              <w:bCs/>
            </w:rPr>
          </w:rPrChange>
        </w:rPr>
        <w:t>"Install"</w:t>
      </w:r>
      <w:r w:rsidRPr="004F5E2F">
        <w:rPr>
          <w:rFonts w:ascii="Open Sans" w:hAnsi="Open Sans"/>
          <w:sz w:val="22"/>
          <w:rPrChange w:id="582" w:author="Changes since 5.0" w:date="2022-08-01T08:50:00Z">
            <w:rPr>
              <w:bCs/>
            </w:rPr>
          </w:rPrChange>
        </w:rPr>
        <w:t xml:space="preserve"> is clicked, the configuration will begin. This will start by verifying the database connectivity and preparing the system.</w:t>
      </w:r>
    </w:p>
    <w:p w14:paraId="2E5DA44C" w14:textId="77777777" w:rsidR="00BF259B" w:rsidRDefault="00BF259B">
      <w:pPr>
        <w:ind w:left="420"/>
        <w:jc w:val="center"/>
        <w:rPr>
          <w:noProof/>
        </w:rPr>
        <w:pPrChange w:id="583" w:author="Changes since 5.0" w:date="2022-08-01T08:50:00Z">
          <w:pPr>
            <w:ind w:left="420"/>
          </w:pPr>
        </w:pPrChange>
      </w:pPr>
      <w:r w:rsidRPr="00B65AE1">
        <w:rPr>
          <w:noProof/>
        </w:rPr>
        <w:drawing>
          <wp:inline distT="0" distB="0" distL="0" distR="0" wp14:anchorId="092870D4" wp14:editId="6F7D396C">
            <wp:extent cx="5943600" cy="2867025"/>
            <wp:effectExtent l="0" t="0" r="0" b="0"/>
            <wp:docPr id="27845309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2867025"/>
                    </a:xfrm>
                    <a:prstGeom prst="rect">
                      <a:avLst/>
                    </a:prstGeom>
                    <a:noFill/>
                    <a:ln>
                      <a:noFill/>
                    </a:ln>
                  </pic:spPr>
                </pic:pic>
              </a:graphicData>
            </a:graphic>
          </wp:inline>
        </w:drawing>
      </w:r>
    </w:p>
    <w:p w14:paraId="5974C323" w14:textId="77777777" w:rsidR="00BF259B" w:rsidRDefault="00BF259B">
      <w:pPr>
        <w:ind w:left="420"/>
        <w:jc w:val="center"/>
        <w:rPr>
          <w:noProof/>
        </w:rPr>
        <w:pPrChange w:id="584" w:author="Changes since 5.0" w:date="2022-08-01T08:50:00Z">
          <w:pPr>
            <w:ind w:left="420"/>
          </w:pPr>
        </w:pPrChange>
      </w:pPr>
    </w:p>
    <w:p w14:paraId="6F6EF326" w14:textId="77777777" w:rsidR="00BF259B" w:rsidRDefault="00BF259B" w:rsidP="005B17A0">
      <w:pPr>
        <w:ind w:left="420"/>
        <w:rPr>
          <w:del w:id="585" w:author="Changes since 5.0" w:date="2022-08-01T08:50:00Z"/>
          <w:noProof/>
        </w:rPr>
      </w:pPr>
    </w:p>
    <w:p w14:paraId="0E72E60E" w14:textId="77777777" w:rsidR="00BF259B" w:rsidRDefault="00BF259B" w:rsidP="005B17A0">
      <w:pPr>
        <w:ind w:left="420"/>
        <w:rPr>
          <w:del w:id="586" w:author="Changes since 5.0" w:date="2022-08-01T08:50:00Z"/>
          <w:noProof/>
        </w:rPr>
      </w:pPr>
    </w:p>
    <w:p w14:paraId="68F05444" w14:textId="77777777" w:rsidR="00BF259B" w:rsidRDefault="00BF259B" w:rsidP="005B17A0">
      <w:pPr>
        <w:ind w:left="420"/>
        <w:rPr>
          <w:del w:id="587" w:author="Changes since 5.0" w:date="2022-08-01T08:50:00Z"/>
          <w:noProof/>
        </w:rPr>
      </w:pPr>
    </w:p>
    <w:p w14:paraId="66DDA2D8" w14:textId="0CBAF1CD" w:rsidR="00BF259B" w:rsidRPr="00AF2478" w:rsidRDefault="00BF259B" w:rsidP="00BF259B">
      <w:pPr>
        <w:numPr>
          <w:ilvl w:val="1"/>
          <w:numId w:val="25"/>
        </w:numPr>
        <w:rPr>
          <w:rFonts w:ascii="Open Sans" w:hAnsi="Open Sans"/>
          <w:sz w:val="22"/>
          <w:rPrChange w:id="588" w:author="Changes since 5.0" w:date="2022-08-01T08:50:00Z">
            <w:rPr>
              <w:bCs/>
            </w:rPr>
          </w:rPrChange>
        </w:rPr>
      </w:pPr>
      <w:r w:rsidRPr="00AF2478">
        <w:rPr>
          <w:rFonts w:ascii="Open Sans" w:hAnsi="Open Sans"/>
          <w:sz w:val="22"/>
          <w:rPrChange w:id="589" w:author="Changes since 5.0" w:date="2022-08-01T08:50:00Z">
            <w:rPr>
              <w:bCs/>
            </w:rPr>
          </w:rPrChange>
        </w:rPr>
        <w:t xml:space="preserve"> Once installation is completed, </w:t>
      </w:r>
      <w:proofErr w:type="gramStart"/>
      <w:ins w:id="590" w:author="Changes since 5.0" w:date="2022-08-01T08:50:00Z">
        <w:r w:rsidR="00AF2478">
          <w:rPr>
            <w:rFonts w:ascii="Open Sans" w:hAnsi="Open Sans" w:cs="Open Sans"/>
            <w:bCs/>
            <w:sz w:val="22"/>
          </w:rPr>
          <w:t>Click</w:t>
        </w:r>
        <w:proofErr w:type="gramEnd"/>
        <w:r w:rsidR="00AF2478">
          <w:rPr>
            <w:rFonts w:ascii="Open Sans" w:hAnsi="Open Sans" w:cs="Open Sans"/>
            <w:bCs/>
            <w:sz w:val="22"/>
          </w:rPr>
          <w:t xml:space="preserve"> on</w:t>
        </w:r>
      </w:ins>
      <w:del w:id="591" w:author="Changes since 5.0" w:date="2022-08-01T08:50:00Z">
        <w:r>
          <w:rPr>
            <w:bCs/>
          </w:rPr>
          <w:delText>press</w:delText>
        </w:r>
      </w:del>
      <w:r w:rsidRPr="00AF2478">
        <w:rPr>
          <w:rFonts w:ascii="Open Sans" w:hAnsi="Open Sans"/>
          <w:sz w:val="22"/>
          <w:rPrChange w:id="592" w:author="Changes since 5.0" w:date="2022-08-01T08:50:00Z">
            <w:rPr>
              <w:bCs/>
            </w:rPr>
          </w:rPrChange>
        </w:rPr>
        <w:t xml:space="preserve"> finish to complete the installation. </w:t>
      </w:r>
    </w:p>
    <w:p w14:paraId="5FBD391E" w14:textId="77777777" w:rsidR="00BF259B" w:rsidRDefault="00BF259B">
      <w:pPr>
        <w:ind w:left="420"/>
        <w:jc w:val="center"/>
        <w:rPr>
          <w:noProof/>
        </w:rPr>
        <w:pPrChange w:id="593" w:author="Changes since 5.0" w:date="2022-08-01T08:50:00Z">
          <w:pPr>
            <w:ind w:left="420"/>
          </w:pPr>
        </w:pPrChange>
      </w:pPr>
      <w:r w:rsidRPr="00B65AE1">
        <w:rPr>
          <w:noProof/>
        </w:rPr>
        <w:drawing>
          <wp:inline distT="0" distB="0" distL="0" distR="0" wp14:anchorId="3210DE38" wp14:editId="4C29D918">
            <wp:extent cx="5934075" cy="2962275"/>
            <wp:effectExtent l="0" t="0" r="0" b="0"/>
            <wp:docPr id="27845309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34075" cy="2962275"/>
                    </a:xfrm>
                    <a:prstGeom prst="rect">
                      <a:avLst/>
                    </a:prstGeom>
                    <a:noFill/>
                    <a:ln>
                      <a:noFill/>
                    </a:ln>
                  </pic:spPr>
                </pic:pic>
              </a:graphicData>
            </a:graphic>
          </wp:inline>
        </w:drawing>
      </w:r>
    </w:p>
    <w:p w14:paraId="79452F61" w14:textId="5DE87F7F" w:rsidR="00BF259B" w:rsidRPr="005F1AE0" w:rsidRDefault="00BF259B">
      <w:pPr>
        <w:numPr>
          <w:ilvl w:val="1"/>
          <w:numId w:val="25"/>
        </w:numPr>
        <w:rPr>
          <w:rFonts w:ascii="Open Sans" w:hAnsi="Open Sans"/>
          <w:sz w:val="22"/>
          <w:rPrChange w:id="594" w:author="Changes since 5.0" w:date="2022-08-01T08:50:00Z">
            <w:rPr>
              <w:noProof/>
            </w:rPr>
          </w:rPrChange>
        </w:rPr>
        <w:pPrChange w:id="595" w:author="Changes since 5.0" w:date="2022-08-01T08:50:00Z">
          <w:pPr>
            <w:ind w:left="420"/>
          </w:pPr>
        </w:pPrChange>
      </w:pPr>
      <w:del w:id="596" w:author="Changes since 5.0" w:date="2022-08-01T08:50:00Z">
        <w:r>
          <w:rPr>
            <w:noProof/>
          </w:rPr>
          <w:lastRenderedPageBreak/>
          <w:delText xml:space="preserve">7.7 ) </w:delText>
        </w:r>
      </w:del>
      <w:r w:rsidRPr="005F1AE0">
        <w:rPr>
          <w:rFonts w:ascii="Open Sans" w:hAnsi="Open Sans"/>
          <w:sz w:val="22"/>
          <w:rPrChange w:id="597" w:author="Changes since 5.0" w:date="2022-08-01T08:50:00Z">
            <w:rPr>
              <w:noProof/>
            </w:rPr>
          </w:rPrChange>
        </w:rPr>
        <w:t xml:space="preserve">If upgrading from 4.15.x or previous versions to </w:t>
      </w:r>
      <w:ins w:id="598" w:author="Changes since 5.0" w:date="2022-08-01T08:50:00Z">
        <w:r w:rsidR="009E7DA5" w:rsidRPr="005F1AE0">
          <w:rPr>
            <w:rFonts w:ascii="Open Sans" w:hAnsi="Open Sans" w:cs="Open Sans"/>
            <w:bCs/>
            <w:sz w:val="22"/>
          </w:rPr>
          <w:t xml:space="preserve">the </w:t>
        </w:r>
      </w:ins>
      <w:r w:rsidRPr="005F1AE0">
        <w:rPr>
          <w:rFonts w:ascii="Open Sans" w:hAnsi="Open Sans"/>
          <w:sz w:val="22"/>
          <w:rPrChange w:id="599" w:author="Changes since 5.0" w:date="2022-08-01T08:50:00Z">
            <w:rPr>
              <w:noProof/>
            </w:rPr>
          </w:rPrChange>
        </w:rPr>
        <w:t xml:space="preserve">latest follow </w:t>
      </w:r>
      <w:ins w:id="600" w:author="Changes since 5.0" w:date="2022-08-01T08:50:00Z">
        <w:r w:rsidR="009E7DA5" w:rsidRPr="005F1AE0">
          <w:rPr>
            <w:rFonts w:ascii="Open Sans" w:hAnsi="Open Sans" w:cs="Open Sans"/>
            <w:bCs/>
            <w:sz w:val="22"/>
          </w:rPr>
          <w:t xml:space="preserve">the </w:t>
        </w:r>
      </w:ins>
      <w:r w:rsidRPr="005F1AE0">
        <w:rPr>
          <w:rFonts w:ascii="Open Sans" w:hAnsi="Open Sans"/>
          <w:sz w:val="22"/>
          <w:rPrChange w:id="601" w:author="Changes since 5.0" w:date="2022-08-01T08:50:00Z">
            <w:rPr>
              <w:noProof/>
            </w:rPr>
          </w:rPrChange>
        </w:rPr>
        <w:t xml:space="preserve">below steps to upgrade </w:t>
      </w:r>
      <w:ins w:id="602" w:author="Changes since 5.0" w:date="2022-08-01T08:50:00Z">
        <w:r w:rsidR="008368B2">
          <w:rPr>
            <w:rFonts w:ascii="Open Sans" w:hAnsi="Open Sans" w:cs="Open Sans"/>
            <w:bCs/>
            <w:sz w:val="22"/>
          </w:rPr>
          <w:t>SOLR</w:t>
        </w:r>
      </w:ins>
      <w:del w:id="603" w:author="Changes since 5.0" w:date="2022-08-01T08:50:00Z">
        <w:r w:rsidRPr="00AE672C">
          <w:rPr>
            <w:noProof/>
          </w:rPr>
          <w:delText>solr</w:delText>
        </w:r>
      </w:del>
      <w:r w:rsidRPr="005F1AE0">
        <w:rPr>
          <w:rFonts w:ascii="Open Sans" w:hAnsi="Open Sans"/>
          <w:sz w:val="22"/>
          <w:rPrChange w:id="604" w:author="Changes since 5.0" w:date="2022-08-01T08:50:00Z">
            <w:rPr>
              <w:noProof/>
            </w:rPr>
          </w:rPrChange>
        </w:rPr>
        <w:t xml:space="preserve"> from 5 to </w:t>
      </w:r>
      <w:ins w:id="605" w:author="Changes since 5.0" w:date="2022-08-01T08:50:00Z">
        <w:r w:rsidR="008368B2">
          <w:rPr>
            <w:rFonts w:ascii="Open Sans" w:hAnsi="Open Sans" w:cs="Open Sans"/>
            <w:bCs/>
            <w:sz w:val="22"/>
          </w:rPr>
          <w:t>SOLR</w:t>
        </w:r>
      </w:ins>
      <w:del w:id="606" w:author="Changes since 5.0" w:date="2022-08-01T08:50:00Z">
        <w:r w:rsidRPr="00AE672C">
          <w:rPr>
            <w:noProof/>
          </w:rPr>
          <w:delText>solr</w:delText>
        </w:r>
      </w:del>
      <w:r>
        <w:rPr>
          <w:rFonts w:ascii="Open Sans" w:hAnsi="Open Sans"/>
          <w:sz w:val="22"/>
          <w:rPrChange w:id="607" w:author="Changes since 5.0" w:date="2022-08-01T08:50:00Z">
            <w:rPr>
              <w:noProof/>
            </w:rPr>
          </w:rPrChange>
        </w:rPr>
        <w:t xml:space="preserve"> </w:t>
      </w:r>
      <w:r w:rsidRPr="005F1AE0">
        <w:rPr>
          <w:rFonts w:ascii="Open Sans" w:hAnsi="Open Sans"/>
          <w:sz w:val="22"/>
          <w:rPrChange w:id="608" w:author="Changes since 5.0" w:date="2022-08-01T08:50:00Z">
            <w:rPr>
              <w:noProof/>
            </w:rPr>
          </w:rPrChange>
        </w:rPr>
        <w:t>8.</w:t>
      </w:r>
    </w:p>
    <w:p w14:paraId="6E378343" w14:textId="77777777" w:rsidR="00BF259B" w:rsidRPr="005F1AE0" w:rsidRDefault="00BF259B">
      <w:pPr>
        <w:ind w:left="1584"/>
        <w:rPr>
          <w:rFonts w:ascii="Open Sans" w:hAnsi="Open Sans"/>
          <w:sz w:val="22"/>
          <w:rPrChange w:id="609" w:author="Changes since 5.0" w:date="2022-08-01T08:50:00Z">
            <w:rPr>
              <w:bCs/>
            </w:rPr>
          </w:rPrChange>
        </w:rPr>
        <w:pPrChange w:id="610" w:author="Changes since 5.0" w:date="2022-08-01T08:50:00Z">
          <w:pPr>
            <w:ind w:left="420"/>
          </w:pPr>
        </w:pPrChange>
      </w:pPr>
      <w:del w:id="611" w:author="Changes since 5.0" w:date="2022-08-01T08:50:00Z">
        <w:r>
          <w:rPr>
            <w:bCs/>
          </w:rPr>
          <w:delText xml:space="preserve"> </w:delText>
        </w:r>
      </w:del>
      <w:r>
        <w:rPr>
          <w:rFonts w:ascii="Open Sans" w:hAnsi="Open Sans"/>
          <w:sz w:val="22"/>
          <w:rPrChange w:id="612" w:author="Changes since 5.0" w:date="2022-08-01T08:50:00Z">
            <w:rPr>
              <w:bCs/>
            </w:rPr>
          </w:rPrChange>
        </w:rPr>
        <w:t xml:space="preserve">7.7.1) </w:t>
      </w:r>
      <w:r w:rsidRPr="005F1AE0">
        <w:rPr>
          <w:rFonts w:ascii="Open Sans" w:hAnsi="Open Sans"/>
          <w:sz w:val="22"/>
          <w:rPrChange w:id="613" w:author="Changes since 5.0" w:date="2022-08-01T08:50:00Z">
            <w:rPr>
              <w:bCs/>
            </w:rPr>
          </w:rPrChange>
        </w:rPr>
        <w:t xml:space="preserve">Open command prompt as admin on </w:t>
      </w:r>
      <w:r w:rsidRPr="00040134">
        <w:rPr>
          <w:rFonts w:ascii="Open Sans" w:hAnsi="Open Sans"/>
          <w:b/>
          <w:i/>
          <w:sz w:val="22"/>
          <w:rPrChange w:id="614" w:author="Changes since 5.0" w:date="2022-08-01T08:50:00Z">
            <w:rPr>
              <w:bCs/>
            </w:rPr>
          </w:rPrChange>
        </w:rPr>
        <w:t>install-location\dependencies\</w:t>
      </w:r>
      <w:proofErr w:type="spellStart"/>
      <w:r w:rsidRPr="00040134">
        <w:rPr>
          <w:rFonts w:ascii="Open Sans" w:hAnsi="Open Sans"/>
          <w:b/>
          <w:i/>
          <w:sz w:val="22"/>
          <w:rPrChange w:id="615" w:author="Changes since 5.0" w:date="2022-08-01T08:50:00Z">
            <w:rPr>
              <w:bCs/>
            </w:rPr>
          </w:rPrChange>
        </w:rPr>
        <w:t>SolrUpgradeUtil</w:t>
      </w:r>
      <w:proofErr w:type="spellEnd"/>
    </w:p>
    <w:p w14:paraId="62B39840" w14:textId="77777777" w:rsidR="00BF259B" w:rsidRPr="005F1AE0" w:rsidRDefault="00BF259B">
      <w:pPr>
        <w:ind w:left="1584"/>
        <w:rPr>
          <w:rFonts w:ascii="Open Sans" w:hAnsi="Open Sans"/>
          <w:sz w:val="22"/>
          <w:rPrChange w:id="616" w:author="Changes since 5.0" w:date="2022-08-01T08:50:00Z">
            <w:rPr>
              <w:bCs/>
            </w:rPr>
          </w:rPrChange>
        </w:rPr>
        <w:pPrChange w:id="617" w:author="Changes since 5.0" w:date="2022-08-01T08:50:00Z">
          <w:pPr>
            <w:ind w:left="420"/>
          </w:pPr>
        </w:pPrChange>
      </w:pPr>
      <w:r>
        <w:rPr>
          <w:rFonts w:ascii="Open Sans" w:hAnsi="Open Sans"/>
          <w:sz w:val="22"/>
          <w:rPrChange w:id="618" w:author="Changes since 5.0" w:date="2022-08-01T08:50:00Z">
            <w:rPr>
              <w:bCs/>
            </w:rPr>
          </w:rPrChange>
        </w:rPr>
        <w:t xml:space="preserve">7.7.2) </w:t>
      </w:r>
      <w:r w:rsidRPr="005F1AE0">
        <w:rPr>
          <w:rFonts w:ascii="Open Sans" w:hAnsi="Open Sans"/>
          <w:sz w:val="22"/>
          <w:rPrChange w:id="619" w:author="Changes since 5.0" w:date="2022-08-01T08:50:00Z">
            <w:rPr>
              <w:bCs/>
            </w:rPr>
          </w:rPrChange>
        </w:rPr>
        <w:t xml:space="preserve">Run </w:t>
      </w:r>
      <w:r w:rsidRPr="00040134">
        <w:rPr>
          <w:rFonts w:ascii="Open Sans" w:hAnsi="Open Sans"/>
          <w:b/>
          <w:i/>
          <w:sz w:val="22"/>
          <w:rPrChange w:id="620" w:author="Changes since 5.0" w:date="2022-08-01T08:50:00Z">
            <w:rPr>
              <w:bCs/>
            </w:rPr>
          </w:rPrChange>
        </w:rPr>
        <w:t>RunToUpgradeSolrData.bat</w:t>
      </w:r>
    </w:p>
    <w:p w14:paraId="1EE4B348" w14:textId="1F071632" w:rsidR="00BF259B" w:rsidRPr="00DF052E" w:rsidRDefault="00BF259B">
      <w:pPr>
        <w:ind w:left="1584"/>
        <w:rPr>
          <w:rStyle w:val="Hyperlink"/>
          <w:rFonts w:ascii="Open Sans" w:hAnsi="Open Sans"/>
          <w:i/>
          <w:color w:val="auto"/>
          <w:sz w:val="22"/>
          <w:u w:val="none"/>
          <w:rPrChange w:id="621" w:author="Changes since 5.0" w:date="2022-08-01T08:50:00Z">
            <w:rPr>
              <w:bCs/>
            </w:rPr>
          </w:rPrChange>
        </w:rPr>
        <w:pPrChange w:id="622" w:author="Changes since 5.0" w:date="2022-08-01T08:50:00Z">
          <w:pPr>
            <w:ind w:left="420"/>
          </w:pPr>
        </w:pPrChange>
      </w:pPr>
      <w:r>
        <w:rPr>
          <w:rFonts w:ascii="Open Sans" w:hAnsi="Open Sans"/>
          <w:sz w:val="22"/>
          <w:rPrChange w:id="623" w:author="Changes since 5.0" w:date="2022-08-01T08:50:00Z">
            <w:rPr>
              <w:bCs/>
            </w:rPr>
          </w:rPrChange>
        </w:rPr>
        <w:t xml:space="preserve">7.7.3) </w:t>
      </w:r>
      <w:r w:rsidRPr="005F1AE0">
        <w:rPr>
          <w:rFonts w:ascii="Open Sans" w:hAnsi="Open Sans"/>
          <w:sz w:val="22"/>
          <w:rPrChange w:id="624" w:author="Changes since 5.0" w:date="2022-08-01T08:50:00Z">
            <w:rPr>
              <w:bCs/>
            </w:rPr>
          </w:rPrChange>
        </w:rPr>
        <w:t xml:space="preserve">Open </w:t>
      </w:r>
      <w:ins w:id="625" w:author="Changes since 5.0" w:date="2022-08-01T08:50:00Z">
        <w:r w:rsidR="009E7DA5" w:rsidRPr="005F1AE0">
          <w:rPr>
            <w:rFonts w:ascii="Open Sans" w:hAnsi="Open Sans" w:cs="Open Sans"/>
            <w:bCs/>
            <w:sz w:val="22"/>
          </w:rPr>
          <w:t xml:space="preserve">a </w:t>
        </w:r>
      </w:ins>
      <w:r w:rsidRPr="005F1AE0">
        <w:rPr>
          <w:rFonts w:ascii="Open Sans" w:hAnsi="Open Sans"/>
          <w:sz w:val="22"/>
          <w:rPrChange w:id="626" w:author="Changes since 5.0" w:date="2022-08-01T08:50:00Z">
            <w:rPr>
              <w:bCs/>
            </w:rPr>
          </w:rPrChange>
        </w:rPr>
        <w:t xml:space="preserve">web browser and open </w:t>
      </w:r>
      <w:ins w:id="627" w:author="Changes since 5.0" w:date="2022-08-01T08:50:00Z">
        <w:r w:rsidR="009E7DA5" w:rsidRPr="005F1AE0">
          <w:rPr>
            <w:rFonts w:ascii="Open Sans" w:hAnsi="Open Sans" w:cs="Open Sans"/>
            <w:bCs/>
            <w:sz w:val="22"/>
          </w:rPr>
          <w:t xml:space="preserve">the </w:t>
        </w:r>
      </w:ins>
      <w:r w:rsidRPr="005F1AE0">
        <w:rPr>
          <w:rFonts w:ascii="Open Sans" w:hAnsi="Open Sans"/>
          <w:sz w:val="22"/>
          <w:rPrChange w:id="628" w:author="Changes since 5.0" w:date="2022-08-01T08:50:00Z">
            <w:rPr>
              <w:bCs/>
            </w:rPr>
          </w:rPrChange>
        </w:rPr>
        <w:t xml:space="preserve">below </w:t>
      </w:r>
      <w:ins w:id="629" w:author="Changes since 5.0" w:date="2022-08-01T08:50:00Z">
        <w:r w:rsidR="009E7DA5" w:rsidRPr="005F1AE0">
          <w:rPr>
            <w:rFonts w:ascii="Open Sans" w:hAnsi="Open Sans" w:cs="Open Sans"/>
            <w:bCs/>
            <w:sz w:val="22"/>
          </w:rPr>
          <w:t>URL</w:t>
        </w:r>
      </w:ins>
      <w:del w:id="630" w:author="Changes since 5.0" w:date="2022-08-01T08:50:00Z">
        <w:r w:rsidRPr="00AE672C">
          <w:rPr>
            <w:bCs/>
          </w:rPr>
          <w:delText>url</w:delText>
        </w:r>
      </w:del>
      <w:r w:rsidRPr="005F1AE0">
        <w:rPr>
          <w:rFonts w:ascii="Open Sans" w:hAnsi="Open Sans"/>
          <w:sz w:val="22"/>
          <w:rPrChange w:id="631" w:author="Changes since 5.0" w:date="2022-08-01T08:50:00Z">
            <w:rPr>
              <w:bCs/>
            </w:rPr>
          </w:rPrChange>
        </w:rPr>
        <w:t xml:space="preserve">, it will ask for </w:t>
      </w:r>
      <w:ins w:id="632" w:author="Changes since 5.0" w:date="2022-08-01T08:50:00Z">
        <w:r w:rsidR="009E7DA5" w:rsidRPr="005F1AE0">
          <w:rPr>
            <w:rFonts w:ascii="Open Sans" w:hAnsi="Open Sans" w:cs="Open Sans"/>
            <w:bCs/>
            <w:sz w:val="22"/>
          </w:rPr>
          <w:t xml:space="preserve">the </w:t>
        </w:r>
        <w:r w:rsidRPr="005F1AE0">
          <w:rPr>
            <w:rFonts w:ascii="Open Sans" w:hAnsi="Open Sans" w:cs="Open Sans"/>
            <w:bCs/>
            <w:sz w:val="22"/>
          </w:rPr>
          <w:t>user</w:t>
        </w:r>
        <w:r w:rsidR="009E7DA5" w:rsidRPr="005F1AE0">
          <w:rPr>
            <w:rFonts w:ascii="Open Sans" w:hAnsi="Open Sans" w:cs="Open Sans"/>
            <w:bCs/>
            <w:sz w:val="22"/>
          </w:rPr>
          <w:t>n</w:t>
        </w:r>
        <w:r w:rsidRPr="005F1AE0">
          <w:rPr>
            <w:rFonts w:ascii="Open Sans" w:hAnsi="Open Sans" w:cs="Open Sans"/>
            <w:bCs/>
            <w:sz w:val="22"/>
          </w:rPr>
          <w:t>ame</w:t>
        </w:r>
      </w:ins>
      <w:del w:id="633" w:author="Changes since 5.0" w:date="2022-08-01T08:50:00Z">
        <w:r w:rsidRPr="00AE672C">
          <w:rPr>
            <w:bCs/>
          </w:rPr>
          <w:delText>userName</w:delText>
        </w:r>
      </w:del>
      <w:r w:rsidRPr="005F1AE0">
        <w:rPr>
          <w:rFonts w:ascii="Open Sans" w:hAnsi="Open Sans"/>
          <w:sz w:val="22"/>
          <w:rPrChange w:id="634" w:author="Changes since 5.0" w:date="2022-08-01T08:50:00Z">
            <w:rPr>
              <w:bCs/>
            </w:rPr>
          </w:rPrChange>
        </w:rPr>
        <w:t xml:space="preserve"> password,</w:t>
      </w:r>
      <w:ins w:id="635" w:author="Changes since 5.0" w:date="2022-08-01T08:50:00Z">
        <w:r w:rsidRPr="005F1AE0">
          <w:rPr>
            <w:rFonts w:ascii="Open Sans" w:hAnsi="Open Sans" w:cs="Open Sans"/>
            <w:bCs/>
            <w:sz w:val="22"/>
          </w:rPr>
          <w:t xml:space="preserve"> </w:t>
        </w:r>
        <w:r w:rsidR="009E7DA5" w:rsidRPr="005F1AE0">
          <w:rPr>
            <w:rFonts w:ascii="Open Sans" w:hAnsi="Open Sans" w:cs="Open Sans"/>
            <w:bCs/>
            <w:sz w:val="22"/>
          </w:rPr>
          <w:t>the</w:t>
        </w:r>
      </w:ins>
      <w:r w:rsidRPr="005F1AE0">
        <w:rPr>
          <w:rFonts w:ascii="Open Sans" w:hAnsi="Open Sans"/>
          <w:sz w:val="22"/>
          <w:rPrChange w:id="636" w:author="Changes since 5.0" w:date="2022-08-01T08:50:00Z">
            <w:rPr>
              <w:bCs/>
            </w:rPr>
          </w:rPrChange>
        </w:rPr>
        <w:t xml:space="preserve"> default is </w:t>
      </w:r>
      <w:r w:rsidRPr="00E04FB8">
        <w:rPr>
          <w:rFonts w:ascii="Open Sans" w:hAnsi="Open Sans"/>
          <w:b/>
          <w:sz w:val="22"/>
          <w:rPrChange w:id="637" w:author="Changes since 5.0" w:date="2022-08-01T08:50:00Z">
            <w:rPr>
              <w:bCs/>
            </w:rPr>
          </w:rPrChange>
        </w:rPr>
        <w:t>admin/admin</w:t>
      </w:r>
      <w:r w:rsidRPr="00E04FB8">
        <w:rPr>
          <w:rFonts w:ascii="Open Sans" w:hAnsi="Open Sans"/>
          <w:sz w:val="22"/>
          <w:rPrChange w:id="638" w:author="Changes since 5.0" w:date="2022-08-01T08:50:00Z">
            <w:rPr>
              <w:bCs/>
            </w:rPr>
          </w:rPrChange>
        </w:rPr>
        <w:t xml:space="preserve"> </w:t>
      </w:r>
      <w:r w:rsidRPr="001400F1">
        <w:rPr>
          <w:rStyle w:val="BodyTextChar"/>
          <w:rFonts w:eastAsia="Calibri"/>
          <w:u w:val="single"/>
          <w:rPrChange w:id="639" w:author="Changes since 5.0" w:date="2022-08-01T08:50:00Z">
            <w:rPr>
              <w:bCs/>
            </w:rPr>
          </w:rPrChange>
        </w:rPr>
        <w:t>https://localhost:8983/solr/admin/collections?action=REINDEXCOLLECTION&amp;name=upgradedataelectronicjournal&amp;removeSource=true&amp;target=electronicjournal&amp;configName=electronicjournalSolr8&amp;async=8888</w:t>
      </w:r>
    </w:p>
    <w:p w14:paraId="46BE9770" w14:textId="56A093E8" w:rsidR="00BF259B" w:rsidRPr="001400F1" w:rsidRDefault="00BF259B">
      <w:pPr>
        <w:pStyle w:val="ListParagraph"/>
        <w:ind w:left="1440" w:firstLine="144"/>
        <w:rPr>
          <w:rFonts w:ascii="Open Sans" w:hAnsi="Open Sans"/>
          <w:sz w:val="22"/>
          <w:rPrChange w:id="640" w:author="Changes since 5.0" w:date="2022-08-01T08:50:00Z">
            <w:rPr>
              <w:bCs/>
            </w:rPr>
          </w:rPrChange>
        </w:rPr>
        <w:pPrChange w:id="641" w:author="Changes since 5.0" w:date="2022-08-01T08:50:00Z">
          <w:pPr>
            <w:ind w:left="420"/>
          </w:pPr>
        </w:pPrChange>
      </w:pPr>
      <w:r w:rsidRPr="001400F1">
        <w:rPr>
          <w:rFonts w:ascii="Open Sans" w:hAnsi="Open Sans"/>
          <w:sz w:val="22"/>
          <w:rPrChange w:id="642" w:author="Changes since 5.0" w:date="2022-08-01T08:50:00Z">
            <w:rPr>
              <w:bCs/>
            </w:rPr>
          </w:rPrChange>
        </w:rPr>
        <w:t>7.7.4</w:t>
      </w:r>
      <w:r>
        <w:rPr>
          <w:rFonts w:ascii="Open Sans" w:hAnsi="Open Sans"/>
          <w:sz w:val="22"/>
          <w:rPrChange w:id="643" w:author="Changes since 5.0" w:date="2022-08-01T08:50:00Z">
            <w:rPr>
              <w:bCs/>
            </w:rPr>
          </w:rPrChange>
        </w:rPr>
        <w:t xml:space="preserve">) </w:t>
      </w:r>
      <w:r w:rsidRPr="001400F1">
        <w:rPr>
          <w:rFonts w:ascii="Open Sans" w:hAnsi="Open Sans"/>
          <w:sz w:val="22"/>
          <w:rPrChange w:id="644" w:author="Changes since 5.0" w:date="2022-08-01T08:50:00Z">
            <w:rPr>
              <w:bCs/>
            </w:rPr>
          </w:rPrChange>
        </w:rPr>
        <w:t xml:space="preserve">Open </w:t>
      </w:r>
      <w:ins w:id="645" w:author="Changes since 5.0" w:date="2022-08-01T08:50:00Z">
        <w:r w:rsidR="009E7DA5" w:rsidRPr="001400F1">
          <w:rPr>
            <w:rFonts w:ascii="Open Sans" w:hAnsi="Open Sans" w:cs="Open Sans"/>
            <w:bCs/>
            <w:sz w:val="22"/>
          </w:rPr>
          <w:t xml:space="preserve">the </w:t>
        </w:r>
      </w:ins>
      <w:r w:rsidRPr="001400F1">
        <w:rPr>
          <w:rFonts w:ascii="Open Sans" w:hAnsi="Open Sans"/>
          <w:sz w:val="22"/>
          <w:rPrChange w:id="646" w:author="Changes since 5.0" w:date="2022-08-01T08:50:00Z">
            <w:rPr>
              <w:bCs/>
            </w:rPr>
          </w:rPrChange>
        </w:rPr>
        <w:t xml:space="preserve">below </w:t>
      </w:r>
      <w:ins w:id="647" w:author="Changes since 5.0" w:date="2022-08-01T08:50:00Z">
        <w:r w:rsidR="009E7DA5" w:rsidRPr="001400F1">
          <w:rPr>
            <w:rFonts w:ascii="Open Sans" w:hAnsi="Open Sans" w:cs="Open Sans"/>
            <w:bCs/>
            <w:sz w:val="22"/>
          </w:rPr>
          <w:t>URL</w:t>
        </w:r>
      </w:ins>
      <w:del w:id="648" w:author="Changes since 5.0" w:date="2022-08-01T08:50:00Z">
        <w:r w:rsidRPr="00AE672C">
          <w:rPr>
            <w:bCs/>
          </w:rPr>
          <w:delText>url</w:delText>
        </w:r>
      </w:del>
      <w:r w:rsidRPr="001400F1">
        <w:rPr>
          <w:rFonts w:ascii="Open Sans" w:hAnsi="Open Sans"/>
          <w:sz w:val="22"/>
          <w:rPrChange w:id="649" w:author="Changes since 5.0" w:date="2022-08-01T08:50:00Z">
            <w:rPr>
              <w:bCs/>
            </w:rPr>
          </w:rPrChange>
        </w:rPr>
        <w:t xml:space="preserve"> and keep on reloading </w:t>
      </w:r>
      <w:ins w:id="650" w:author="Changes since 5.0" w:date="2022-08-01T08:50:00Z">
        <w:r w:rsidR="000314EE" w:rsidRPr="001400F1">
          <w:rPr>
            <w:rFonts w:ascii="Open Sans" w:hAnsi="Open Sans" w:cs="Open Sans"/>
            <w:bCs/>
            <w:sz w:val="22"/>
          </w:rPr>
          <w:t>for</w:t>
        </w:r>
        <w:r w:rsidRPr="001400F1">
          <w:rPr>
            <w:rFonts w:ascii="Open Sans" w:hAnsi="Open Sans" w:cs="Open Sans"/>
            <w:bCs/>
            <w:sz w:val="22"/>
          </w:rPr>
          <w:t xml:space="preserve"> </w:t>
        </w:r>
        <w:r w:rsidR="000314EE" w:rsidRPr="001400F1">
          <w:rPr>
            <w:rFonts w:ascii="Open Sans" w:hAnsi="Open Sans" w:cs="Open Sans"/>
            <w:bCs/>
            <w:sz w:val="22"/>
          </w:rPr>
          <w:t>a</w:t>
        </w:r>
      </w:ins>
      <w:del w:id="651" w:author="Changes since 5.0" w:date="2022-08-01T08:50:00Z">
        <w:r w:rsidRPr="00AE672C">
          <w:rPr>
            <w:bCs/>
          </w:rPr>
          <w:delText>after</w:delText>
        </w:r>
      </w:del>
      <w:r w:rsidRPr="001400F1">
        <w:rPr>
          <w:rFonts w:ascii="Open Sans" w:hAnsi="Open Sans"/>
          <w:sz w:val="22"/>
          <w:rPrChange w:id="652" w:author="Changes since 5.0" w:date="2022-08-01T08:50:00Z">
            <w:rPr>
              <w:bCs/>
            </w:rPr>
          </w:rPrChange>
        </w:rPr>
        <w:t xml:space="preserve"> few minutes</w:t>
      </w:r>
      <w:del w:id="653" w:author="Changes since 5.0" w:date="2022-08-01T08:50:00Z">
        <w:r w:rsidRPr="00AE672C">
          <w:rPr>
            <w:bCs/>
          </w:rPr>
          <w:delText xml:space="preserve"> </w:delText>
        </w:r>
      </w:del>
      <w:r w:rsidRPr="001400F1">
        <w:rPr>
          <w:rFonts w:ascii="Open Sans" w:hAnsi="Open Sans"/>
          <w:sz w:val="22"/>
          <w:rPrChange w:id="654" w:author="Changes since 5.0" w:date="2022-08-01T08:50:00Z">
            <w:rPr>
              <w:bCs/>
            </w:rPr>
          </w:rPrChange>
        </w:rPr>
        <w:t xml:space="preserve">, wait </w:t>
      </w:r>
      <w:ins w:id="655" w:author="Changes since 5.0" w:date="2022-08-01T08:50:00Z">
        <w:r w:rsidRPr="001400F1">
          <w:rPr>
            <w:rFonts w:ascii="Open Sans" w:hAnsi="Open Sans" w:cs="Open Sans"/>
            <w:bCs/>
            <w:sz w:val="22"/>
          </w:rPr>
          <w:t xml:space="preserve">until </w:t>
        </w:r>
        <w:r w:rsidR="000314EE" w:rsidRPr="001400F1">
          <w:rPr>
            <w:rFonts w:ascii="Open Sans" w:hAnsi="Open Sans" w:cs="Open Sans"/>
            <w:bCs/>
            <w:sz w:val="22"/>
          </w:rPr>
          <w:t>the</w:t>
        </w:r>
      </w:ins>
      <w:del w:id="656" w:author="Changes since 5.0" w:date="2022-08-01T08:50:00Z">
        <w:r w:rsidRPr="00AE672C">
          <w:rPr>
            <w:bCs/>
          </w:rPr>
          <w:delText>untill</w:delText>
        </w:r>
      </w:del>
      <w:r w:rsidRPr="001400F1">
        <w:rPr>
          <w:rFonts w:ascii="Open Sans" w:hAnsi="Open Sans"/>
          <w:sz w:val="22"/>
          <w:rPrChange w:id="657" w:author="Changes since 5.0" w:date="2022-08-01T08:50:00Z">
            <w:rPr>
              <w:bCs/>
            </w:rPr>
          </w:rPrChange>
        </w:rPr>
        <w:t xml:space="preserve"> response says completed </w:t>
      </w:r>
    </w:p>
    <w:p w14:paraId="18C48C11" w14:textId="77777777" w:rsidR="00BF259B" w:rsidRDefault="00E2308A">
      <w:pPr>
        <w:pStyle w:val="BodyText"/>
        <w:ind w:left="1440"/>
        <w:rPr>
          <w:bCs/>
        </w:rPr>
        <w:pPrChange w:id="658" w:author="Changes since 5.0" w:date="2022-08-01T08:50:00Z">
          <w:pPr>
            <w:ind w:left="420"/>
          </w:pPr>
        </w:pPrChange>
      </w:pPr>
      <w:r>
        <w:fldChar w:fldCharType="begin"/>
      </w:r>
      <w:r>
        <w:instrText xml:space="preserve"> HYPERLINK "https://localhost:8983/solr/admin/collections?action=REQUESTSTATUS&amp;requestid=8888&amp;wt=xml" </w:instrText>
      </w:r>
      <w:r>
        <w:fldChar w:fldCharType="separate"/>
      </w:r>
      <w:r w:rsidR="00BF259B" w:rsidRPr="00BD27A4">
        <w:rPr>
          <w:rStyle w:val="Hyperlink"/>
          <w:bCs/>
        </w:rPr>
        <w:t>https://localhost:8983/solr/admin/collections?action=REQUESTSTATUS&amp;requestid=8888&amp;wt=xml</w:t>
      </w:r>
      <w:r>
        <w:rPr>
          <w:rPrChange w:id="659" w:author="Changes since 5.0" w:date="2022-08-01T08:50:00Z">
            <w:rPr>
              <w:rStyle w:val="Hyperlink"/>
              <w:bCs/>
            </w:rPr>
          </w:rPrChange>
        </w:rPr>
        <w:fldChar w:fldCharType="end"/>
      </w:r>
    </w:p>
    <w:p w14:paraId="473E1CA0" w14:textId="77777777" w:rsidR="00BF259B" w:rsidRDefault="00BF259B" w:rsidP="005B17A0">
      <w:pPr>
        <w:ind w:left="420"/>
        <w:rPr>
          <w:del w:id="660" w:author="Changes since 5.0" w:date="2022-08-01T08:50:00Z"/>
          <w:bCs/>
        </w:rPr>
      </w:pPr>
    </w:p>
    <w:p w14:paraId="34DD05A9" w14:textId="6956FFF3" w:rsidR="00BF259B" w:rsidRPr="005277DC" w:rsidRDefault="00BF259B">
      <w:pPr>
        <w:numPr>
          <w:ilvl w:val="1"/>
          <w:numId w:val="47"/>
        </w:numPr>
        <w:rPr>
          <w:rFonts w:ascii="Open Sans" w:hAnsi="Open Sans"/>
          <w:sz w:val="22"/>
          <w:rPrChange w:id="661" w:author="Changes since 5.0" w:date="2022-08-01T08:50:00Z">
            <w:rPr>
              <w:bCs/>
            </w:rPr>
          </w:rPrChange>
        </w:rPr>
        <w:pPrChange w:id="662" w:author="Changes since 5.0" w:date="2022-08-01T08:50:00Z">
          <w:pPr>
            <w:pStyle w:val="ListParagraph"/>
            <w:numPr>
              <w:ilvl w:val="1"/>
              <w:numId w:val="25"/>
            </w:numPr>
            <w:ind w:left="420" w:hanging="360"/>
          </w:pPr>
        </w:pPrChange>
      </w:pPr>
      <w:r w:rsidRPr="005277DC">
        <w:rPr>
          <w:rFonts w:ascii="Open Sans" w:hAnsi="Open Sans"/>
          <w:sz w:val="22"/>
          <w:rPrChange w:id="663" w:author="Changes since 5.0" w:date="2022-08-01T08:50:00Z">
            <w:rPr>
              <w:bCs/>
            </w:rPr>
          </w:rPrChange>
        </w:rPr>
        <w:t xml:space="preserve">Once the system is configured, </w:t>
      </w:r>
      <w:ins w:id="664" w:author="Changes since 5.0" w:date="2022-08-01T08:50:00Z">
        <w:r w:rsidR="00297EDB">
          <w:rPr>
            <w:rFonts w:ascii="Open Sans" w:hAnsi="Open Sans" w:cs="Open Sans"/>
            <w:bCs/>
            <w:sz w:val="22"/>
          </w:rPr>
          <w:t>the user</w:t>
        </w:r>
      </w:ins>
      <w:del w:id="665" w:author="Changes since 5.0" w:date="2022-08-01T08:50:00Z">
        <w:r w:rsidRPr="00B52605">
          <w:rPr>
            <w:bCs/>
          </w:rPr>
          <w:delText>you</w:delText>
        </w:r>
      </w:del>
      <w:r w:rsidRPr="005277DC">
        <w:rPr>
          <w:rFonts w:ascii="Open Sans" w:hAnsi="Open Sans"/>
          <w:sz w:val="22"/>
          <w:rPrChange w:id="666" w:author="Changes since 5.0" w:date="2022-08-01T08:50:00Z">
            <w:rPr>
              <w:bCs/>
            </w:rPr>
          </w:rPrChange>
        </w:rPr>
        <w:t xml:space="preserve"> can start the </w:t>
      </w:r>
      <w:r w:rsidRPr="00297EDB">
        <w:rPr>
          <w:rFonts w:ascii="Open Sans" w:hAnsi="Open Sans"/>
          <w:b/>
          <w:i/>
          <w:sz w:val="22"/>
          <w:rPrChange w:id="667" w:author="Changes since 5.0" w:date="2022-08-01T08:50:00Z">
            <w:rPr>
              <w:bCs/>
            </w:rPr>
          </w:rPrChange>
        </w:rPr>
        <w:t>"</w:t>
      </w:r>
      <w:proofErr w:type="spellStart"/>
      <w:r w:rsidRPr="00297EDB">
        <w:rPr>
          <w:rFonts w:ascii="Open Sans" w:hAnsi="Open Sans"/>
          <w:b/>
          <w:i/>
          <w:sz w:val="22"/>
          <w:rPrChange w:id="668" w:author="Changes since 5.0" w:date="2022-08-01T08:50:00Z">
            <w:rPr>
              <w:bCs/>
            </w:rPr>
          </w:rPrChange>
        </w:rPr>
        <w:t>ncr_vision_tomcat</w:t>
      </w:r>
      <w:proofErr w:type="spellEnd"/>
      <w:r w:rsidRPr="00297EDB">
        <w:rPr>
          <w:rFonts w:ascii="Open Sans" w:hAnsi="Open Sans"/>
          <w:b/>
          <w:i/>
          <w:sz w:val="22"/>
          <w:rPrChange w:id="669" w:author="Changes since 5.0" w:date="2022-08-01T08:50:00Z">
            <w:rPr>
              <w:bCs/>
            </w:rPr>
          </w:rPrChange>
        </w:rPr>
        <w:t>"</w:t>
      </w:r>
      <w:r w:rsidRPr="005277DC">
        <w:rPr>
          <w:rFonts w:ascii="Open Sans" w:hAnsi="Open Sans"/>
          <w:sz w:val="22"/>
          <w:rPrChange w:id="670" w:author="Changes since 5.0" w:date="2022-08-01T08:50:00Z">
            <w:rPr>
              <w:bCs/>
            </w:rPr>
          </w:rPrChange>
        </w:rPr>
        <w:t xml:space="preserve"> service within the Windows Services (</w:t>
      </w:r>
      <w:proofErr w:type="spellStart"/>
      <w:r w:rsidRPr="005277DC">
        <w:rPr>
          <w:rFonts w:ascii="Open Sans" w:hAnsi="Open Sans"/>
          <w:sz w:val="22"/>
          <w:rPrChange w:id="671" w:author="Changes since 5.0" w:date="2022-08-01T08:50:00Z">
            <w:rPr>
              <w:bCs/>
            </w:rPr>
          </w:rPrChange>
        </w:rPr>
        <w:t>services.msc</w:t>
      </w:r>
      <w:proofErr w:type="spellEnd"/>
      <w:r w:rsidRPr="005277DC">
        <w:rPr>
          <w:rFonts w:ascii="Open Sans" w:hAnsi="Open Sans"/>
          <w:sz w:val="22"/>
          <w:rPrChange w:id="672" w:author="Changes since 5.0" w:date="2022-08-01T08:50:00Z">
            <w:rPr>
              <w:bCs/>
            </w:rPr>
          </w:rPrChange>
        </w:rPr>
        <w:t>) snap-in.</w:t>
      </w:r>
    </w:p>
    <w:p w14:paraId="1E2EEE93" w14:textId="7E15EAC1" w:rsidR="00BF259B" w:rsidRPr="00B52605" w:rsidRDefault="00BF259B">
      <w:pPr>
        <w:pStyle w:val="Note"/>
        <w:rPr>
          <w:rPrChange w:id="673" w:author="Changes since 5.0" w:date="2022-08-01T08:50:00Z">
            <w:rPr>
              <w:b/>
            </w:rPr>
          </w:rPrChange>
        </w:rPr>
        <w:pPrChange w:id="674" w:author="Changes since 5.0" w:date="2022-08-01T08:50:00Z">
          <w:pPr>
            <w:pStyle w:val="ListParagraph"/>
            <w:ind w:left="420"/>
          </w:pPr>
        </w:pPrChange>
      </w:pPr>
      <w:r w:rsidRPr="00D43E52">
        <w:rPr>
          <w:b/>
          <w:rPrChange w:id="675" w:author="Changes since 5.0" w:date="2022-08-01T08:50:00Z">
            <w:rPr>
              <w:b/>
              <w:highlight w:val="yellow"/>
            </w:rPr>
          </w:rPrChange>
        </w:rPr>
        <w:t>Note</w:t>
      </w:r>
      <w:del w:id="676" w:author="Changes since 5.0" w:date="2022-08-01T08:50:00Z">
        <w:r w:rsidRPr="00B52605">
          <w:rPr>
            <w:b/>
            <w:highlight w:val="yellow"/>
          </w:rPr>
          <w:delText xml:space="preserve"> </w:delText>
        </w:r>
      </w:del>
      <w:r w:rsidRPr="00D43E52">
        <w:rPr>
          <w:rPrChange w:id="677" w:author="Changes since 5.0" w:date="2022-08-01T08:50:00Z">
            <w:rPr>
              <w:b/>
              <w:highlight w:val="yellow"/>
            </w:rPr>
          </w:rPrChange>
        </w:rPr>
        <w:t>: Also</w:t>
      </w:r>
      <w:ins w:id="678" w:author="Changes since 5.0" w:date="2022-08-01T08:50:00Z">
        <w:r w:rsidR="008F4552">
          <w:t>,</w:t>
        </w:r>
      </w:ins>
      <w:r w:rsidRPr="00D43E52">
        <w:rPr>
          <w:rPrChange w:id="679" w:author="Changes since 5.0" w:date="2022-08-01T08:50:00Z">
            <w:rPr>
              <w:b/>
              <w:highlight w:val="yellow"/>
            </w:rPr>
          </w:rPrChange>
        </w:rPr>
        <w:t xml:space="preserve"> make sure that the Log On user for </w:t>
      </w:r>
      <w:proofErr w:type="spellStart"/>
      <w:r w:rsidRPr="00D43E52">
        <w:rPr>
          <w:b/>
          <w:i/>
          <w:rPrChange w:id="680" w:author="Changes since 5.0" w:date="2022-08-01T08:50:00Z">
            <w:rPr>
              <w:b/>
              <w:highlight w:val="yellow"/>
            </w:rPr>
          </w:rPrChange>
        </w:rPr>
        <w:t>ncr_vision_tomcat</w:t>
      </w:r>
      <w:proofErr w:type="spellEnd"/>
      <w:r w:rsidRPr="00D43E52">
        <w:rPr>
          <w:rPrChange w:id="681" w:author="Changes since 5.0" w:date="2022-08-01T08:50:00Z">
            <w:rPr>
              <w:b/>
              <w:highlight w:val="yellow"/>
            </w:rPr>
          </w:rPrChange>
        </w:rPr>
        <w:t xml:space="preserve"> service has </w:t>
      </w:r>
      <w:ins w:id="682" w:author="Changes since 5.0" w:date="2022-08-01T08:50:00Z">
        <w:r w:rsidR="00AC6C5A" w:rsidRPr="00D43E52">
          <w:t xml:space="preserve">the </w:t>
        </w:r>
      </w:ins>
      <w:r w:rsidRPr="00D43E52">
        <w:rPr>
          <w:rPrChange w:id="683" w:author="Changes since 5.0" w:date="2022-08-01T08:50:00Z">
            <w:rPr>
              <w:b/>
              <w:highlight w:val="yellow"/>
            </w:rPr>
          </w:rPrChange>
        </w:rPr>
        <w:t>privilege to read/write/modify.</w:t>
      </w:r>
    </w:p>
    <w:p w14:paraId="09835080" w14:textId="21334E08" w:rsidR="00BF259B" w:rsidRPr="00AE672C" w:rsidRDefault="00BF259B">
      <w:pPr>
        <w:pStyle w:val="BodyText"/>
        <w:rPr>
          <w:bCs/>
        </w:rPr>
        <w:pPrChange w:id="684" w:author="Changes since 5.0" w:date="2022-08-01T08:50:00Z">
          <w:pPr>
            <w:ind w:left="420"/>
          </w:pPr>
        </w:pPrChange>
      </w:pPr>
      <w:del w:id="685" w:author="Changes since 5.0" w:date="2022-08-01T08:50:00Z">
        <w:r w:rsidRPr="00AE672C">
          <w:rPr>
            <w:bCs/>
          </w:rPr>
          <w:delText xml:space="preserve">    </w:delText>
        </w:r>
      </w:del>
      <w:r w:rsidRPr="00AE672C">
        <w:rPr>
          <w:bCs/>
        </w:rPr>
        <w:t xml:space="preserve">When the system is finished loading, </w:t>
      </w:r>
      <w:ins w:id="686" w:author="Changes since 5.0" w:date="2022-08-01T08:50:00Z">
        <w:r w:rsidR="00F546E8">
          <w:t>the user</w:t>
        </w:r>
      </w:ins>
      <w:del w:id="687" w:author="Changes since 5.0" w:date="2022-08-01T08:50:00Z">
        <w:r w:rsidRPr="00AE672C">
          <w:rPr>
            <w:bCs/>
          </w:rPr>
          <w:delText>you</w:delText>
        </w:r>
      </w:del>
      <w:r w:rsidRPr="00AE672C">
        <w:rPr>
          <w:bCs/>
        </w:rPr>
        <w:t xml:space="preserve"> will be able to access the system using the load balancer </w:t>
      </w:r>
      <w:ins w:id="688" w:author="Changes since 5.0" w:date="2022-08-01T08:50:00Z">
        <w:r w:rsidR="00F546E8">
          <w:t>IP</w:t>
        </w:r>
        <w:r w:rsidRPr="00AE672C">
          <w:t xml:space="preserve"> </w:t>
        </w:r>
        <w:r w:rsidR="00046C5A">
          <w:t>that</w:t>
        </w:r>
      </w:ins>
      <w:del w:id="689" w:author="Changes since 5.0" w:date="2022-08-01T08:50:00Z">
        <w:r w:rsidRPr="00AE672C">
          <w:rPr>
            <w:bCs/>
          </w:rPr>
          <w:delText>Ip</w:delText>
        </w:r>
      </w:del>
      <w:r w:rsidRPr="00AE672C">
        <w:rPr>
          <w:bCs/>
        </w:rPr>
        <w:t xml:space="preserve"> you</w:t>
      </w:r>
      <w:ins w:id="690" w:author="Changes since 5.0" w:date="2022-08-01T08:50:00Z">
        <w:r w:rsidRPr="00AE672C">
          <w:t xml:space="preserve"> </w:t>
        </w:r>
        <w:r w:rsidR="00046C5A">
          <w:t>have</w:t>
        </w:r>
      </w:ins>
      <w:r w:rsidRPr="00AE672C">
        <w:rPr>
          <w:bCs/>
        </w:rPr>
        <w:t xml:space="preserve"> specified in step 5.</w:t>
      </w:r>
    </w:p>
    <w:p w14:paraId="0DB402D7" w14:textId="27409E33" w:rsidR="00BF259B" w:rsidRPr="00AE672C" w:rsidRDefault="00BF259B">
      <w:pPr>
        <w:pStyle w:val="BodyText"/>
        <w:rPr>
          <w:bCs/>
        </w:rPr>
        <w:pPrChange w:id="691" w:author="Changes since 5.0" w:date="2022-08-01T08:50:00Z">
          <w:pPr>
            <w:ind w:left="420"/>
          </w:pPr>
        </w:pPrChange>
      </w:pPr>
      <w:del w:id="692" w:author="Changes since 5.0" w:date="2022-08-01T08:50:00Z">
        <w:r w:rsidRPr="00AE672C">
          <w:rPr>
            <w:bCs/>
          </w:rPr>
          <w:delText xml:space="preserve">    </w:delText>
        </w:r>
      </w:del>
      <w:r w:rsidRPr="00AE672C">
        <w:rPr>
          <w:bCs/>
        </w:rPr>
        <w:t xml:space="preserve">The default user credentials are admin / Password-100. On initial login, </w:t>
      </w:r>
      <w:ins w:id="693" w:author="Changes since 5.0" w:date="2022-08-01T08:50:00Z">
        <w:r w:rsidR="006C3B39">
          <w:t>the user</w:t>
        </w:r>
      </w:ins>
      <w:del w:id="694" w:author="Changes since 5.0" w:date="2022-08-01T08:50:00Z">
        <w:r w:rsidRPr="00AE672C">
          <w:rPr>
            <w:bCs/>
          </w:rPr>
          <w:delText>you</w:delText>
        </w:r>
      </w:del>
      <w:r w:rsidRPr="00AE672C">
        <w:rPr>
          <w:bCs/>
        </w:rPr>
        <w:t xml:space="preserve"> will be prompted to change </w:t>
      </w:r>
      <w:commentRangeStart w:id="695"/>
      <w:r w:rsidRPr="00AE672C">
        <w:rPr>
          <w:bCs/>
        </w:rPr>
        <w:t>these</w:t>
      </w:r>
      <w:commentRangeEnd w:id="695"/>
      <w:r w:rsidR="00F17435">
        <w:rPr>
          <w:rStyle w:val="CommentReference"/>
          <w:rFonts w:ascii="Arial" w:eastAsia="Calibri" w:hAnsi="Arial"/>
          <w:lang w:val="en-US"/>
        </w:rPr>
        <w:commentReference w:id="695"/>
      </w:r>
      <w:r w:rsidRPr="00AE672C">
        <w:rPr>
          <w:bCs/>
        </w:rPr>
        <w:t>.</w:t>
      </w:r>
    </w:p>
    <w:p w14:paraId="4DDD9865" w14:textId="56184305" w:rsidR="00BF259B" w:rsidRPr="00AE672C" w:rsidRDefault="00D43E52">
      <w:pPr>
        <w:pStyle w:val="Note"/>
        <w:rPr>
          <w:bCs/>
        </w:rPr>
        <w:pPrChange w:id="696" w:author="Changes since 5.0" w:date="2022-08-01T08:50:00Z">
          <w:pPr>
            <w:ind w:left="420"/>
          </w:pPr>
        </w:pPrChange>
      </w:pPr>
      <w:ins w:id="697" w:author="Changes since 5.0" w:date="2022-08-01T08:50:00Z">
        <w:r>
          <w:rPr>
            <w:b/>
            <w:bCs/>
          </w:rPr>
          <w:t>Note</w:t>
        </w:r>
      </w:ins>
      <w:del w:id="698" w:author="Changes since 5.0" w:date="2022-08-01T08:50:00Z">
        <w:r w:rsidR="00BF259B" w:rsidRPr="00AE672C">
          <w:rPr>
            <w:bCs/>
          </w:rPr>
          <w:delText xml:space="preserve">    NOTE</w:delText>
        </w:r>
      </w:del>
      <w:r w:rsidR="00BF259B" w:rsidRPr="00AE672C">
        <w:rPr>
          <w:bCs/>
        </w:rPr>
        <w:t xml:space="preserve">: This may take some time depending on the performance of </w:t>
      </w:r>
      <w:ins w:id="699" w:author="Changes since 5.0" w:date="2022-08-01T08:50:00Z">
        <w:r w:rsidR="00A4403E">
          <w:t xml:space="preserve">the </w:t>
        </w:r>
      </w:ins>
      <w:r w:rsidR="00BF259B" w:rsidRPr="00AE672C">
        <w:rPr>
          <w:bCs/>
        </w:rPr>
        <w:t>application server and database server.</w:t>
      </w:r>
    </w:p>
    <w:p w14:paraId="492C2D90" w14:textId="7BCFF5AC" w:rsidR="00BF259B" w:rsidRDefault="00BF259B">
      <w:pPr>
        <w:pStyle w:val="BodyText"/>
        <w:rPr>
          <w:bCs/>
        </w:rPr>
        <w:pPrChange w:id="700" w:author="Changes since 5.0" w:date="2022-08-01T08:50:00Z">
          <w:pPr>
            <w:ind w:left="420"/>
          </w:pPr>
        </w:pPrChange>
      </w:pPr>
      <w:ins w:id="701" w:author="Changes since 5.0" w:date="2022-08-01T08:50:00Z">
        <w:r w:rsidRPr="00AE672C">
          <w:t>Data</w:t>
        </w:r>
        <w:r w:rsidR="00A4403E">
          <w:t xml:space="preserve"> </w:t>
        </w:r>
        <w:r w:rsidRPr="00AE672C">
          <w:t>loads</w:t>
        </w:r>
      </w:ins>
      <w:del w:id="702" w:author="Changes since 5.0" w:date="2022-08-01T08:50:00Z">
        <w:r w:rsidRPr="00AE672C">
          <w:rPr>
            <w:bCs/>
          </w:rPr>
          <w:delText xml:space="preserve">    Dataloads</w:delText>
        </w:r>
      </w:del>
      <w:r w:rsidRPr="00AE672C">
        <w:rPr>
          <w:bCs/>
        </w:rPr>
        <w:t xml:space="preserve"> for language translations and roles will be performed as the application comes up.</w:t>
      </w:r>
    </w:p>
    <w:p w14:paraId="428A3F88" w14:textId="77777777" w:rsidR="00BF259B" w:rsidRPr="00E02B70" w:rsidRDefault="00BF259B">
      <w:pPr>
        <w:pStyle w:val="BodyText"/>
        <w:rPr>
          <w:lang w:eastAsia="en-GB"/>
        </w:rPr>
        <w:pPrChange w:id="703" w:author="Changes since 5.0" w:date="2022-08-01T08:50:00Z">
          <w:pPr>
            <w:autoSpaceDE w:val="0"/>
            <w:autoSpaceDN w:val="0"/>
            <w:adjustRightInd w:val="0"/>
            <w:ind w:left="720"/>
          </w:pPr>
        </w:pPrChange>
      </w:pPr>
      <w:r>
        <w:t xml:space="preserve">All installation activities are logged </w:t>
      </w:r>
      <w:ins w:id="704" w:author="Changes since 5.0" w:date="2022-08-01T08:50:00Z">
        <w:r w:rsidR="006777BF">
          <w:t>in</w:t>
        </w:r>
      </w:ins>
      <w:del w:id="705" w:author="Changes since 5.0" w:date="2022-08-01T08:50:00Z">
        <w:r>
          <w:delText>to</w:delText>
        </w:r>
      </w:del>
      <w:r>
        <w:t xml:space="preserve"> a file named </w:t>
      </w:r>
      <w:r w:rsidRPr="0006717D">
        <w:rPr>
          <w:b/>
        </w:rPr>
        <w:t>ApplicationServerInstallation</w:t>
      </w:r>
      <w:r>
        <w:rPr>
          <w:b/>
        </w:rPr>
        <w:t>_</w:t>
      </w:r>
      <w:r w:rsidRPr="008E4F3C">
        <w:rPr>
          <w:b/>
          <w:i/>
        </w:rPr>
        <w:t>servername</w:t>
      </w:r>
      <w:r w:rsidRPr="0006717D">
        <w:rPr>
          <w:b/>
        </w:rPr>
        <w:t>.log</w:t>
      </w:r>
      <w:r>
        <w:rPr>
          <w:b/>
        </w:rPr>
        <w:t xml:space="preserve"> </w:t>
      </w:r>
      <w:r>
        <w:t>which is saved in the application install directory (</w:t>
      </w:r>
      <w:proofErr w:type="gramStart"/>
      <w:r>
        <w:t>e.g.</w:t>
      </w:r>
      <w:proofErr w:type="gramEnd"/>
      <w:r>
        <w:t xml:space="preserve"> D:\Vision4). Edit this file using a text editor and search for the word ‘</w:t>
      </w:r>
      <w:r w:rsidRPr="0006717D">
        <w:rPr>
          <w:b/>
        </w:rPr>
        <w:t>error</w:t>
      </w:r>
      <w:r>
        <w:t xml:space="preserve">’ </w:t>
      </w:r>
    </w:p>
    <w:p w14:paraId="3EDCC31B" w14:textId="324D0757" w:rsidR="00BF259B" w:rsidRPr="00920779" w:rsidRDefault="00BF259B">
      <w:pPr>
        <w:pStyle w:val="Note"/>
        <w:pPrChange w:id="706" w:author="Changes since 5.0" w:date="2022-08-01T08:50:00Z">
          <w:pPr/>
        </w:pPrChange>
      </w:pPr>
      <w:r w:rsidRPr="00F33763">
        <w:rPr>
          <w:b/>
          <w:rPrChange w:id="707" w:author="Changes since 5.0" w:date="2022-08-01T08:50:00Z">
            <w:rPr>
              <w:rFonts w:cs="Verdana"/>
              <w:b/>
              <w:color w:val="FF0000"/>
              <w:szCs w:val="18"/>
              <w:lang w:eastAsia="en-GB"/>
            </w:rPr>
          </w:rPrChange>
        </w:rPr>
        <w:t>Note</w:t>
      </w:r>
      <w:r>
        <w:rPr>
          <w:rPrChange w:id="708" w:author="Changes since 5.0" w:date="2022-08-01T08:50:00Z">
            <w:rPr>
              <w:rFonts w:cs="Verdana"/>
              <w:b/>
              <w:color w:val="FF0000"/>
              <w:szCs w:val="18"/>
              <w:lang w:eastAsia="en-GB"/>
            </w:rPr>
          </w:rPrChange>
        </w:rPr>
        <w:t xml:space="preserve">: </w:t>
      </w:r>
      <w:r w:rsidRPr="0006717D">
        <w:rPr>
          <w:rPrChange w:id="709" w:author="Changes since 5.0" w:date="2022-08-01T08:50:00Z">
            <w:rPr>
              <w:b/>
              <w:color w:val="FF0000"/>
            </w:rPr>
          </w:rPrChange>
        </w:rPr>
        <w:t>Do not progress further with the installation and configuration process until any errors displayed are resolved</w:t>
      </w:r>
      <w:r>
        <w:rPr>
          <w:rPrChange w:id="710" w:author="Changes since 5.0" w:date="2022-08-01T08:50:00Z">
            <w:rPr>
              <w:b/>
              <w:color w:val="FF0000"/>
            </w:rPr>
          </w:rPrChange>
        </w:rPr>
        <w:t xml:space="preserve"> </w:t>
      </w:r>
      <w:commentRangeStart w:id="711"/>
      <w:r>
        <w:rPr>
          <w:rPrChange w:id="712" w:author="Changes since 5.0" w:date="2022-08-01T08:50:00Z">
            <w:rPr>
              <w:b/>
              <w:color w:val="FF0000"/>
            </w:rPr>
          </w:rPrChange>
        </w:rPr>
        <w:t>(ignoring any errors recorded for Vision-Reports)</w:t>
      </w:r>
      <w:r w:rsidRPr="0006717D">
        <w:rPr>
          <w:rPrChange w:id="713" w:author="Changes since 5.0" w:date="2022-08-01T08:50:00Z">
            <w:rPr>
              <w:b/>
              <w:color w:val="FF0000"/>
            </w:rPr>
          </w:rPrChange>
        </w:rPr>
        <w:t>.</w:t>
      </w:r>
      <w:commentRangeEnd w:id="711"/>
      <w:r w:rsidR="00DC7E2B">
        <w:rPr>
          <w:rStyle w:val="CommentReference"/>
          <w:rFonts w:ascii="Arial" w:eastAsia="Calibri" w:hAnsi="Arial"/>
          <w:lang w:val="en-US"/>
        </w:rPr>
        <w:commentReference w:id="711"/>
      </w:r>
    </w:p>
    <w:p w14:paraId="5E4D7A92" w14:textId="77777777" w:rsidR="00B837D2" w:rsidRDefault="00B837D2">
      <w:pPr>
        <w:spacing w:after="0" w:line="240" w:lineRule="auto"/>
        <w:rPr>
          <w:ins w:id="714" w:author="Changes since 5.0" w:date="2022-08-01T08:50:00Z"/>
          <w:rFonts w:ascii="Open Sans" w:eastAsia="Times New Roman" w:hAnsi="Open Sans"/>
          <w:b/>
          <w:color w:val="54B948"/>
          <w:sz w:val="36"/>
          <w:szCs w:val="36"/>
          <w:lang w:val="en-GB"/>
        </w:rPr>
      </w:pPr>
      <w:ins w:id="715" w:author="Changes since 5.0" w:date="2022-08-01T08:50:00Z">
        <w:r>
          <w:br w:type="page"/>
        </w:r>
      </w:ins>
    </w:p>
    <w:p w14:paraId="5D641F4F" w14:textId="77777777" w:rsidR="00BF259B" w:rsidRPr="00920779" w:rsidRDefault="00BF259B">
      <w:pPr>
        <w:pStyle w:val="ChapterTitle"/>
        <w:numPr>
          <w:ilvl w:val="0"/>
          <w:numId w:val="28"/>
        </w:numPr>
        <w:pPrChange w:id="716" w:author="Changes since 5.0" w:date="2022-08-01T08:50:00Z">
          <w:pPr>
            <w:pStyle w:val="Heading1"/>
            <w:pageBreakBefore w:val="0"/>
            <w:numPr>
              <w:numId w:val="14"/>
            </w:numPr>
            <w:suppressAutoHyphens w:val="0"/>
            <w:spacing w:before="240" w:after="60" w:line="276" w:lineRule="auto"/>
            <w:ind w:left="360" w:hanging="360"/>
          </w:pPr>
        </w:pPrChange>
      </w:pPr>
      <w:bookmarkStart w:id="717" w:name="_Toc110235438"/>
      <w:bookmarkStart w:id="718" w:name="Uninstallation"/>
      <w:r>
        <w:lastRenderedPageBreak/>
        <w:t>Un</w:t>
      </w:r>
      <w:del w:id="719" w:author="Moses, Robbie" w:date="2022-08-01T09:42:00Z">
        <w:r w:rsidDel="005E1641">
          <w:delText>-</w:delText>
        </w:r>
      </w:del>
      <w:r>
        <w:t>installation Process</w:t>
      </w:r>
      <w:bookmarkEnd w:id="717"/>
    </w:p>
    <w:bookmarkEnd w:id="718"/>
    <w:p w14:paraId="46735F66" w14:textId="77777777" w:rsidR="00BF259B" w:rsidRPr="00B52605" w:rsidRDefault="00BF259B">
      <w:pPr>
        <w:pStyle w:val="ListNumber"/>
        <w:numPr>
          <w:ilvl w:val="0"/>
          <w:numId w:val="48"/>
        </w:numPr>
        <w:rPr>
          <w:bCs/>
        </w:rPr>
        <w:pPrChange w:id="720" w:author="Changes since 5.0" w:date="2022-08-01T08:50:00Z">
          <w:pPr>
            <w:ind w:left="420"/>
          </w:pPr>
        </w:pPrChange>
      </w:pPr>
      <w:del w:id="721" w:author="Changes since 5.0" w:date="2022-08-01T08:50:00Z">
        <w:r w:rsidRPr="00B52605">
          <w:rPr>
            <w:bCs/>
          </w:rPr>
          <w:delText>1)</w:delText>
        </w:r>
      </w:del>
      <w:r w:rsidRPr="00B52605">
        <w:rPr>
          <w:bCs/>
        </w:rPr>
        <w:t xml:space="preserve"> Run the </w:t>
      </w:r>
      <w:r w:rsidRPr="00606AC3">
        <w:rPr>
          <w:b/>
          <w:i/>
          <w:rPrChange w:id="722" w:author="Changes since 5.0" w:date="2022-08-01T08:50:00Z">
            <w:rPr>
              <w:bCs/>
            </w:rPr>
          </w:rPrChange>
        </w:rPr>
        <w:t>"cleanup-services.bat"</w:t>
      </w:r>
      <w:r w:rsidRPr="00B52605">
        <w:rPr>
          <w:bCs/>
        </w:rPr>
        <w:t xml:space="preserve"> file using an Administrator command promp</w:t>
      </w:r>
      <w:r>
        <w:rPr>
          <w:bCs/>
        </w:rPr>
        <w:t>t, provided in the folder.</w:t>
      </w:r>
    </w:p>
    <w:p w14:paraId="531FAC69" w14:textId="77777777" w:rsidR="00BF259B" w:rsidRPr="00B52605" w:rsidRDefault="00BF259B">
      <w:pPr>
        <w:pStyle w:val="ListNumber"/>
        <w:rPr>
          <w:bCs/>
        </w:rPr>
        <w:pPrChange w:id="723" w:author="Changes since 5.0" w:date="2022-08-01T08:50:00Z">
          <w:pPr>
            <w:ind w:left="420"/>
          </w:pPr>
        </w:pPrChange>
      </w:pPr>
      <w:del w:id="724" w:author="Changes since 5.0" w:date="2022-08-01T08:50:00Z">
        <w:r w:rsidRPr="00B52605">
          <w:rPr>
            <w:bCs/>
          </w:rPr>
          <w:delText>2)</w:delText>
        </w:r>
      </w:del>
      <w:r w:rsidRPr="00B52605">
        <w:rPr>
          <w:bCs/>
        </w:rPr>
        <w:t xml:space="preserve"> Delete the </w:t>
      </w:r>
      <w:r w:rsidRPr="00606AC3">
        <w:rPr>
          <w:b/>
          <w:i/>
          <w:rPrChange w:id="725" w:author="Changes since 5.0" w:date="2022-08-01T08:50:00Z">
            <w:rPr>
              <w:bCs/>
            </w:rPr>
          </w:rPrChange>
        </w:rPr>
        <w:t>&lt;Installation Location&gt;</w:t>
      </w:r>
      <w:r w:rsidRPr="00B52605">
        <w:rPr>
          <w:bCs/>
        </w:rPr>
        <w:t xml:space="preserve"> folder.</w:t>
      </w:r>
    </w:p>
    <w:p w14:paraId="0126289E" w14:textId="7F6D87A2" w:rsidR="00BF259B" w:rsidRPr="00B52605" w:rsidRDefault="002C3CE1">
      <w:pPr>
        <w:pStyle w:val="Note"/>
        <w:rPr>
          <w:bCs/>
        </w:rPr>
        <w:pPrChange w:id="726" w:author="Changes since 5.0" w:date="2022-08-01T08:50:00Z">
          <w:pPr>
            <w:ind w:left="420"/>
          </w:pPr>
        </w:pPrChange>
      </w:pPr>
      <w:ins w:id="727" w:author="Changes since 5.0" w:date="2022-08-01T08:50:00Z">
        <w:r w:rsidRPr="002C3CE1">
          <w:rPr>
            <w:b/>
            <w:bCs/>
          </w:rPr>
          <w:t>Note</w:t>
        </w:r>
        <w:r>
          <w:t xml:space="preserve">: </w:t>
        </w:r>
        <w:r w:rsidR="00A4403E">
          <w:t>The a</w:t>
        </w:r>
        <w:r w:rsidR="00BF259B">
          <w:t>bove</w:t>
        </w:r>
      </w:ins>
      <w:del w:id="728" w:author="Changes since 5.0" w:date="2022-08-01T08:50:00Z">
        <w:r w:rsidR="00BF259B">
          <w:rPr>
            <w:bCs/>
          </w:rPr>
          <w:delText>Above</w:delText>
        </w:r>
      </w:del>
      <w:r w:rsidR="00BF259B">
        <w:rPr>
          <w:bCs/>
        </w:rPr>
        <w:t xml:space="preserve"> </w:t>
      </w:r>
      <w:r w:rsidR="00BF259B" w:rsidRPr="00920779">
        <w:rPr>
          <w:bCs/>
        </w:rPr>
        <w:t>step</w:t>
      </w:r>
      <w:r w:rsidR="00BF259B">
        <w:rPr>
          <w:bCs/>
        </w:rPr>
        <w:t>s</w:t>
      </w:r>
      <w:r w:rsidR="00BF259B" w:rsidRPr="00920779">
        <w:rPr>
          <w:bCs/>
        </w:rPr>
        <w:t xml:space="preserve"> will only remove the services</w:t>
      </w:r>
      <w:r w:rsidR="00BF259B">
        <w:rPr>
          <w:bCs/>
        </w:rPr>
        <w:t xml:space="preserve"> and binaries added during installation</w:t>
      </w:r>
      <w:r w:rsidR="00BF259B" w:rsidRPr="00920779">
        <w:rPr>
          <w:bCs/>
        </w:rPr>
        <w:t xml:space="preserve">. It will </w:t>
      </w:r>
      <w:r w:rsidR="00BF259B" w:rsidRPr="002C3CE1">
        <w:rPr>
          <w:b/>
          <w:i/>
          <w:rPrChange w:id="729" w:author="Changes since 5.0" w:date="2022-08-01T08:50:00Z">
            <w:rPr>
              <w:bCs/>
            </w:rPr>
          </w:rPrChange>
        </w:rPr>
        <w:t>NOT</w:t>
      </w:r>
      <w:r w:rsidR="00BF259B" w:rsidRPr="00920779">
        <w:rPr>
          <w:bCs/>
        </w:rPr>
        <w:t xml:space="preserve"> make any modification </w:t>
      </w:r>
      <w:ins w:id="730" w:author="Changes since 5.0" w:date="2022-08-01T08:50:00Z">
        <w:r w:rsidR="00974AD5">
          <w:t>to</w:t>
        </w:r>
      </w:ins>
      <w:del w:id="731" w:author="Changes since 5.0" w:date="2022-08-01T08:50:00Z">
        <w:r w:rsidR="00BF259B" w:rsidRPr="00920779">
          <w:rPr>
            <w:bCs/>
          </w:rPr>
          <w:delText>in</w:delText>
        </w:r>
      </w:del>
      <w:r w:rsidR="00BF259B" w:rsidRPr="00920779">
        <w:rPr>
          <w:bCs/>
        </w:rPr>
        <w:t xml:space="preserve"> the Database.</w:t>
      </w:r>
    </w:p>
    <w:p w14:paraId="27F955E1" w14:textId="77777777" w:rsidR="00BF259B" w:rsidRPr="00920779" w:rsidRDefault="00BF259B">
      <w:pPr>
        <w:pStyle w:val="ChapterTitle"/>
        <w:numPr>
          <w:ilvl w:val="0"/>
          <w:numId w:val="28"/>
        </w:numPr>
        <w:pPrChange w:id="732" w:author="Changes since 5.0" w:date="2022-08-01T08:50:00Z">
          <w:pPr>
            <w:pStyle w:val="Heading1"/>
            <w:pageBreakBefore w:val="0"/>
            <w:numPr>
              <w:numId w:val="14"/>
            </w:numPr>
            <w:suppressAutoHyphens w:val="0"/>
            <w:spacing w:before="240" w:after="60" w:line="276" w:lineRule="auto"/>
            <w:ind w:left="360" w:hanging="360"/>
          </w:pPr>
        </w:pPrChange>
      </w:pPr>
      <w:bookmarkStart w:id="733" w:name="_Toc110235439"/>
      <w:r>
        <w:lastRenderedPageBreak/>
        <w:t>Upgrade installation Process</w:t>
      </w:r>
      <w:bookmarkEnd w:id="733"/>
    </w:p>
    <w:p w14:paraId="4614A2B7" w14:textId="6E3D69CB" w:rsidR="00BF259B" w:rsidRPr="00B52605" w:rsidRDefault="00BF259B">
      <w:pPr>
        <w:pStyle w:val="ListNumber"/>
        <w:numPr>
          <w:ilvl w:val="0"/>
          <w:numId w:val="49"/>
        </w:numPr>
        <w:rPr>
          <w:bCs/>
        </w:rPr>
        <w:pPrChange w:id="734" w:author="Changes since 5.0" w:date="2022-08-01T08:50:00Z">
          <w:pPr>
            <w:ind w:left="420"/>
          </w:pPr>
        </w:pPrChange>
      </w:pPr>
      <w:del w:id="735" w:author="Changes since 5.0" w:date="2022-08-01T08:50:00Z">
        <w:r w:rsidRPr="00B52605">
          <w:rPr>
            <w:bCs/>
          </w:rPr>
          <w:delText>1.</w:delText>
        </w:r>
      </w:del>
      <w:r w:rsidRPr="00B52605">
        <w:rPr>
          <w:bCs/>
        </w:rPr>
        <w:t xml:space="preserve"> Perform un-installation: Follow </w:t>
      </w:r>
      <w:ins w:id="736" w:author="Changes since 5.0" w:date="2022-08-01T08:50:00Z">
        <w:r w:rsidR="00050EE2">
          <w:t>Step</w:t>
        </w:r>
        <w:r>
          <w:t xml:space="preserve"> </w:t>
        </w:r>
        <w:r w:rsidR="000A28AE">
          <w:t>7</w:t>
        </w:r>
      </w:ins>
      <w:del w:id="737" w:author="Changes since 5.0" w:date="2022-08-01T08:50:00Z">
        <w:r>
          <w:rPr>
            <w:bCs/>
          </w:rPr>
          <w:delText>Point 8</w:delText>
        </w:r>
      </w:del>
      <w:r>
        <w:rPr>
          <w:bCs/>
        </w:rPr>
        <w:t xml:space="preserve">: </w:t>
      </w:r>
      <w:ins w:id="738" w:author="Moses, Robbie" w:date="2022-08-01T09:56:00Z">
        <w:r w:rsidR="000855B6">
          <w:rPr>
            <w:bCs/>
          </w:rPr>
          <w:fldChar w:fldCharType="begin"/>
        </w:r>
        <w:r w:rsidR="000855B6">
          <w:rPr>
            <w:bCs/>
          </w:rPr>
          <w:instrText xml:space="preserve"> HYPERLINK  \l "Installationprocess" </w:instrText>
        </w:r>
        <w:r w:rsidR="000855B6">
          <w:rPr>
            <w:bCs/>
          </w:rPr>
          <w:fldChar w:fldCharType="separate"/>
        </w:r>
        <w:r w:rsidRPr="000855B6">
          <w:rPr>
            <w:rStyle w:val="Hyperlink"/>
            <w:bCs/>
          </w:rPr>
          <w:t>Un</w:t>
        </w:r>
        <w:del w:id="739" w:author="Moses, Robbie" w:date="2022-08-01T09:55:00Z">
          <w:r w:rsidRPr="000855B6" w:rsidDel="000855B6">
            <w:rPr>
              <w:rStyle w:val="Hyperlink"/>
              <w:bCs/>
            </w:rPr>
            <w:delText>-</w:delText>
          </w:r>
        </w:del>
        <w:r w:rsidRPr="000855B6">
          <w:rPr>
            <w:rStyle w:val="Hyperlink"/>
            <w:bCs/>
          </w:rPr>
          <w:t>installation process</w:t>
        </w:r>
        <w:r w:rsidR="000855B6">
          <w:rPr>
            <w:bCs/>
          </w:rPr>
          <w:fldChar w:fldCharType="end"/>
        </w:r>
      </w:ins>
      <w:r>
        <w:rPr>
          <w:bCs/>
        </w:rPr>
        <w:t xml:space="preserve"> </w:t>
      </w:r>
    </w:p>
    <w:p w14:paraId="20B31E43" w14:textId="7B00F88A" w:rsidR="00BF259B" w:rsidRDefault="00BF259B">
      <w:pPr>
        <w:pStyle w:val="ListNumber"/>
        <w:rPr>
          <w:bCs/>
        </w:rPr>
        <w:pPrChange w:id="740" w:author="Changes since 5.0" w:date="2022-08-01T08:50:00Z">
          <w:pPr>
            <w:ind w:left="420"/>
          </w:pPr>
        </w:pPrChange>
      </w:pPr>
      <w:del w:id="741" w:author="Changes since 5.0" w:date="2022-08-01T08:50:00Z">
        <w:r w:rsidRPr="00B52605">
          <w:rPr>
            <w:bCs/>
          </w:rPr>
          <w:delText>2.</w:delText>
        </w:r>
      </w:del>
      <w:r w:rsidRPr="00B52605">
        <w:rPr>
          <w:bCs/>
        </w:rPr>
        <w:t xml:space="preserve"> Install </w:t>
      </w:r>
      <w:ins w:id="742" w:author="Changes since 5.0" w:date="2022-08-01T08:50:00Z">
        <w:r w:rsidR="00974AD5">
          <w:t xml:space="preserve">the </w:t>
        </w:r>
      </w:ins>
      <w:r w:rsidRPr="00B52605">
        <w:rPr>
          <w:bCs/>
        </w:rPr>
        <w:t xml:space="preserve">latest version of </w:t>
      </w:r>
      <w:ins w:id="743" w:author="Changes since 5.0" w:date="2022-08-01T08:50:00Z">
        <w:r w:rsidR="00E24E9A">
          <w:t xml:space="preserve">the </w:t>
        </w:r>
      </w:ins>
      <w:r w:rsidRPr="00B52605">
        <w:rPr>
          <w:bCs/>
        </w:rPr>
        <w:t xml:space="preserve">slim installer: Follow </w:t>
      </w:r>
      <w:del w:id="744" w:author="Moses, Robbie" w:date="2022-08-01T09:56:00Z">
        <w:r w:rsidDel="000855B6">
          <w:rPr>
            <w:bCs/>
          </w:rPr>
          <w:delText xml:space="preserve">Point </w:delText>
        </w:r>
      </w:del>
      <w:ins w:id="745" w:author="Moses, Robbie" w:date="2022-08-01T09:56:00Z">
        <w:r w:rsidR="000855B6">
          <w:rPr>
            <w:bCs/>
          </w:rPr>
          <w:t xml:space="preserve">step </w:t>
        </w:r>
      </w:ins>
      <w:ins w:id="746" w:author="Changes since 5.0" w:date="2022-08-01T08:50:00Z">
        <w:r w:rsidR="000A1237">
          <w:t>6</w:t>
        </w:r>
      </w:ins>
      <w:del w:id="747" w:author="Changes since 5.0" w:date="2022-08-01T08:50:00Z">
        <w:r>
          <w:rPr>
            <w:bCs/>
          </w:rPr>
          <w:delText>7</w:delText>
        </w:r>
      </w:del>
      <w:r>
        <w:rPr>
          <w:bCs/>
        </w:rPr>
        <w:t xml:space="preserve">: </w:t>
      </w:r>
      <w:ins w:id="748" w:author="Moses, Robbie" w:date="2022-08-01T09:57:00Z">
        <w:r w:rsidR="000855B6">
          <w:rPr>
            <w:bCs/>
          </w:rPr>
          <w:fldChar w:fldCharType="begin"/>
        </w:r>
        <w:r w:rsidR="000855B6">
          <w:rPr>
            <w:bCs/>
          </w:rPr>
          <w:instrText xml:space="preserve"> HYPERLINK  \l "Installationprocess" </w:instrText>
        </w:r>
        <w:r w:rsidR="000855B6">
          <w:rPr>
            <w:bCs/>
          </w:rPr>
          <w:fldChar w:fldCharType="separate"/>
        </w:r>
        <w:r w:rsidRPr="000855B6">
          <w:rPr>
            <w:rStyle w:val="Hyperlink"/>
            <w:bCs/>
          </w:rPr>
          <w:t>Installation process</w:t>
        </w:r>
        <w:r w:rsidR="000855B6">
          <w:rPr>
            <w:bCs/>
          </w:rPr>
          <w:fldChar w:fldCharType="end"/>
        </w:r>
      </w:ins>
    </w:p>
    <w:p w14:paraId="129CAEFC" w14:textId="77777777" w:rsidR="00BF259B" w:rsidRPr="00880580" w:rsidRDefault="00BF259B">
      <w:pPr>
        <w:pStyle w:val="ChapterTitle"/>
        <w:numPr>
          <w:ilvl w:val="0"/>
          <w:numId w:val="28"/>
        </w:numPr>
        <w:rPr>
          <w:b w:val="0"/>
          <w:rPrChange w:id="749" w:author="Changes since 5.0" w:date="2022-08-01T08:50:00Z">
            <w:rPr>
              <w:rFonts w:eastAsia="Times New Roman"/>
              <w:b/>
              <w:bCs/>
              <w:color w:val="54B948"/>
              <w:kern w:val="32"/>
              <w:sz w:val="28"/>
              <w:szCs w:val="32"/>
            </w:rPr>
          </w:rPrChange>
        </w:rPr>
        <w:pPrChange w:id="750" w:author="Changes since 5.0" w:date="2022-08-01T08:50:00Z">
          <w:pPr/>
        </w:pPrChange>
      </w:pPr>
      <w:del w:id="751" w:author="Changes since 5.0" w:date="2022-08-01T08:50:00Z">
        <w:r>
          <w:rPr>
            <w:bCs/>
            <w:kern w:val="32"/>
            <w:sz w:val="28"/>
            <w:szCs w:val="32"/>
          </w:rPr>
          <w:lastRenderedPageBreak/>
          <w:delText xml:space="preserve">10. </w:delText>
        </w:r>
      </w:del>
      <w:bookmarkStart w:id="752" w:name="_Toc110235440"/>
      <w:r w:rsidRPr="00880580">
        <w:rPr>
          <w:rPrChange w:id="753" w:author="Changes since 5.0" w:date="2022-08-01T08:50:00Z">
            <w:rPr>
              <w:bCs/>
              <w:kern w:val="32"/>
              <w:sz w:val="28"/>
              <w:szCs w:val="32"/>
            </w:rPr>
          </w:rPrChange>
        </w:rPr>
        <w:t>Apache load balancer and certificate configuration</w:t>
      </w:r>
      <w:bookmarkEnd w:id="752"/>
    </w:p>
    <w:p w14:paraId="4FE564E5" w14:textId="6EBED119" w:rsidR="00BF259B" w:rsidRDefault="00BF259B" w:rsidP="00380735">
      <w:pPr>
        <w:pStyle w:val="ListNumber"/>
        <w:numPr>
          <w:ilvl w:val="0"/>
          <w:numId w:val="50"/>
        </w:numPr>
      </w:pPr>
      <w:r>
        <w:t xml:space="preserve"> Edit the file </w:t>
      </w:r>
      <w:r w:rsidRPr="005644B8">
        <w:rPr>
          <w:b/>
          <w:i/>
          <w:rPrChange w:id="754" w:author="Changes since 5.0" w:date="2022-08-01T08:50:00Z">
            <w:rPr>
              <w:rFonts w:ascii="Arial" w:eastAsia="Calibri" w:hAnsi="Arial"/>
              <w:b/>
              <w:sz w:val="24"/>
              <w:szCs w:val="22"/>
              <w:lang w:val="en-US"/>
            </w:rPr>
          </w:rPrChange>
        </w:rPr>
        <w:t>&lt;Install Directory&gt;\</w:t>
      </w:r>
      <w:proofErr w:type="spellStart"/>
      <w:r w:rsidRPr="005644B8">
        <w:rPr>
          <w:b/>
          <w:i/>
          <w:rPrChange w:id="755" w:author="Changes since 5.0" w:date="2022-08-01T08:50:00Z">
            <w:rPr>
              <w:rFonts w:ascii="Arial" w:eastAsia="Calibri" w:hAnsi="Arial"/>
              <w:b/>
              <w:sz w:val="24"/>
              <w:szCs w:val="22"/>
              <w:lang w:val="en-US"/>
            </w:rPr>
          </w:rPrChange>
        </w:rPr>
        <w:t>ncr</w:t>
      </w:r>
      <w:proofErr w:type="spellEnd"/>
      <w:r w:rsidRPr="005644B8">
        <w:rPr>
          <w:b/>
          <w:i/>
          <w:rPrChange w:id="756" w:author="Changes since 5.0" w:date="2022-08-01T08:50:00Z">
            <w:rPr>
              <w:rFonts w:ascii="Arial" w:eastAsia="Calibri" w:hAnsi="Arial"/>
              <w:b/>
              <w:sz w:val="24"/>
              <w:szCs w:val="22"/>
              <w:lang w:val="en-US"/>
            </w:rPr>
          </w:rPrChange>
        </w:rPr>
        <w:t>\vision\properties\Httpd\httpd-</w:t>
      </w:r>
      <w:proofErr w:type="spellStart"/>
      <w:r w:rsidRPr="005644B8">
        <w:rPr>
          <w:b/>
          <w:i/>
          <w:rPrChange w:id="757" w:author="Changes since 5.0" w:date="2022-08-01T08:50:00Z">
            <w:rPr>
              <w:rFonts w:ascii="Arial" w:eastAsia="Calibri" w:hAnsi="Arial"/>
              <w:b/>
              <w:sz w:val="24"/>
              <w:szCs w:val="22"/>
              <w:lang w:val="en-US"/>
            </w:rPr>
          </w:rPrChange>
        </w:rPr>
        <w:t>ahssl.conf</w:t>
      </w:r>
      <w:proofErr w:type="spellEnd"/>
      <w:r>
        <w:t xml:space="preserve"> and make changes as follows:</w:t>
      </w:r>
    </w:p>
    <w:p w14:paraId="2E5C7D4F" w14:textId="22C07E92" w:rsidR="00BF259B" w:rsidRPr="00A8528F" w:rsidRDefault="00BF259B">
      <w:pPr>
        <w:pStyle w:val="BodyText"/>
        <w:ind w:left="1077"/>
        <w:rPr>
          <w:noProof/>
          <w:lang w:eastAsia="en-GB"/>
        </w:rPr>
        <w:pPrChange w:id="758" w:author="Changes since 5.0" w:date="2022-08-01T08:50:00Z">
          <w:pPr>
            <w:ind w:left="1440"/>
          </w:pPr>
        </w:pPrChange>
      </w:pPr>
      <w:r>
        <w:t xml:space="preserve">Find the </w:t>
      </w:r>
      <w:proofErr w:type="gramStart"/>
      <w:r>
        <w:t xml:space="preserve">section  </w:t>
      </w:r>
      <w:r w:rsidRPr="00E56FCD">
        <w:rPr>
          <w:b/>
        </w:rPr>
        <w:t>&lt;</w:t>
      </w:r>
      <w:proofErr w:type="spellStart"/>
      <w:proofErr w:type="gramEnd"/>
      <w:r w:rsidRPr="00E56FCD">
        <w:rPr>
          <w:b/>
        </w:rPr>
        <w:t>VirtualHost</w:t>
      </w:r>
      <w:proofErr w:type="spellEnd"/>
      <w:r w:rsidRPr="00E56FCD">
        <w:rPr>
          <w:b/>
        </w:rPr>
        <w:t xml:space="preserve"> _default_:443&gt;</w:t>
      </w:r>
      <w:r>
        <w:t xml:space="preserve">  Update the </w:t>
      </w:r>
      <w:proofErr w:type="spellStart"/>
      <w:r w:rsidRPr="00E56FCD">
        <w:rPr>
          <w:b/>
        </w:rPr>
        <w:t>ServerName</w:t>
      </w:r>
      <w:proofErr w:type="spellEnd"/>
      <w:r>
        <w:t xml:space="preserve"> value to the load balancer </w:t>
      </w:r>
      <w:ins w:id="759" w:author="Changes since 5.0" w:date="2022-08-01T08:50:00Z">
        <w:r w:rsidR="00974AD5">
          <w:t>URL</w:t>
        </w:r>
      </w:ins>
      <w:del w:id="760" w:author="Changes since 5.0" w:date="2022-08-01T08:50:00Z">
        <w:r>
          <w:delText>url</w:delText>
        </w:r>
      </w:del>
      <w:r>
        <w:t xml:space="preserve"> as specified for installation (and as per the server name specified for the self</w:t>
      </w:r>
      <w:ins w:id="761" w:author="Changes since 5.0" w:date="2022-08-01T08:50:00Z">
        <w:r w:rsidR="00974AD5">
          <w:t>-</w:t>
        </w:r>
      </w:ins>
      <w:del w:id="762" w:author="Changes since 5.0" w:date="2022-08-01T08:50:00Z">
        <w:r>
          <w:delText xml:space="preserve"> </w:delText>
        </w:r>
      </w:del>
      <w:r>
        <w:t>signed SSL certificate). For this example</w:t>
      </w:r>
      <w:ins w:id="763" w:author="Changes since 5.0" w:date="2022-08-01T08:50:00Z">
        <w:r w:rsidR="00974AD5">
          <w:t>,</w:t>
        </w:r>
      </w:ins>
      <w:r>
        <w:t xml:space="preserve"> this should be </w:t>
      </w:r>
      <w:r>
        <w:rPr>
          <w:b/>
        </w:rPr>
        <w:t>NCBV</w:t>
      </w:r>
      <w:r w:rsidRPr="00E56FCD">
        <w:rPr>
          <w:b/>
        </w:rPr>
        <w:t>ision4</w:t>
      </w:r>
      <w:r>
        <w:t xml:space="preserve"> as shown below. </w:t>
      </w:r>
    </w:p>
    <w:p w14:paraId="2D400A8E" w14:textId="77777777" w:rsidR="00BF259B" w:rsidRDefault="00BF259B">
      <w:pPr>
        <w:ind w:left="1440"/>
        <w:jc w:val="center"/>
        <w:rPr>
          <w:noProof/>
          <w:lang w:val="en-GB" w:eastAsia="en-GB"/>
        </w:rPr>
        <w:pPrChange w:id="764" w:author="Changes since 5.0" w:date="2022-08-01T08:50:00Z">
          <w:pPr>
            <w:ind w:left="1440"/>
          </w:pPr>
        </w:pPrChange>
      </w:pPr>
      <w:r w:rsidRPr="00B02155">
        <w:rPr>
          <w:noProof/>
          <w:lang w:val="en-GB" w:eastAsia="en-GB"/>
        </w:rPr>
        <w:drawing>
          <wp:inline distT="0" distB="0" distL="0" distR="0" wp14:anchorId="7C7A43E2" wp14:editId="798B30F4">
            <wp:extent cx="5429250" cy="2409825"/>
            <wp:effectExtent l="0" t="0" r="0" b="0"/>
            <wp:docPr id="278453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29250" cy="2409825"/>
                    </a:xfrm>
                    <a:prstGeom prst="rect">
                      <a:avLst/>
                    </a:prstGeom>
                    <a:noFill/>
                    <a:ln>
                      <a:noFill/>
                    </a:ln>
                  </pic:spPr>
                </pic:pic>
              </a:graphicData>
            </a:graphic>
          </wp:inline>
        </w:drawing>
      </w:r>
    </w:p>
    <w:p w14:paraId="0CE1AEAC" w14:textId="77777777" w:rsidR="00BF259B" w:rsidRDefault="00BF259B">
      <w:pPr>
        <w:pStyle w:val="ListNumber"/>
        <w:numPr>
          <w:ilvl w:val="0"/>
          <w:numId w:val="0"/>
        </w:numPr>
        <w:ind w:left="1077"/>
        <w:rPr>
          <w:rPrChange w:id="765" w:author="Changes since 5.0" w:date="2022-08-01T08:50:00Z">
            <w:rPr>
              <w:noProof/>
              <w:lang w:val="en-GB" w:eastAsia="en-GB"/>
            </w:rPr>
          </w:rPrChange>
        </w:rPr>
        <w:pPrChange w:id="766" w:author="Changes since 5.0" w:date="2022-08-01T08:50:00Z">
          <w:pPr>
            <w:ind w:left="1440"/>
          </w:pPr>
        </w:pPrChange>
      </w:pPr>
    </w:p>
    <w:p w14:paraId="48F6C218" w14:textId="4DC4612F" w:rsidR="00BF259B" w:rsidRPr="00907F6B" w:rsidRDefault="00E43F22">
      <w:pPr>
        <w:pStyle w:val="ListNumber"/>
        <w:rPr>
          <w:noProof/>
          <w:lang w:eastAsia="en-GB"/>
        </w:rPr>
        <w:pPrChange w:id="767" w:author="Changes since 5.0" w:date="2022-08-01T08:50:00Z">
          <w:pPr>
            <w:pStyle w:val="ListParagraph"/>
            <w:numPr>
              <w:ilvl w:val="1"/>
              <w:numId w:val="27"/>
            </w:numPr>
            <w:ind w:left="456" w:hanging="456"/>
          </w:pPr>
        </w:pPrChange>
      </w:pPr>
      <w:ins w:id="768" w:author="Changes since 5.0" w:date="2022-08-01T08:50:00Z">
        <w:r>
          <w:rPr>
            <w:noProof/>
            <w:lang w:eastAsia="en-GB"/>
          </w:rPr>
          <w:t>R</w:t>
        </w:r>
        <w:r w:rsidR="00BF259B" w:rsidRPr="00907F6B">
          <w:rPr>
            <w:noProof/>
            <w:lang w:eastAsia="en-GB"/>
          </w:rPr>
          <w:t>egister</w:t>
        </w:r>
      </w:ins>
      <w:del w:id="769" w:author="Changes since 5.0" w:date="2022-08-01T08:50:00Z">
        <w:r w:rsidR="00BF259B">
          <w:rPr>
            <w:noProof/>
            <w:lang w:eastAsia="en-GB"/>
          </w:rPr>
          <w:delText xml:space="preserve">   </w:delText>
        </w:r>
        <w:r w:rsidR="00BF259B" w:rsidRPr="00907F6B">
          <w:rPr>
            <w:noProof/>
            <w:lang w:eastAsia="en-GB"/>
          </w:rPr>
          <w:delText>We must now register</w:delText>
        </w:r>
      </w:del>
      <w:r w:rsidR="00BF259B" w:rsidRPr="00907F6B">
        <w:rPr>
          <w:rPrChange w:id="770" w:author="Changes since 5.0" w:date="2022-08-01T08:50:00Z">
            <w:rPr>
              <w:noProof/>
              <w:lang w:eastAsia="en-GB"/>
            </w:rPr>
          </w:rPrChange>
        </w:rPr>
        <w:t xml:space="preserve"> the certificate in the Certificates / Trusted Root Certification Authorities location of the Vision application server. </w:t>
      </w:r>
    </w:p>
    <w:p w14:paraId="3D80E2BE" w14:textId="47546C2E" w:rsidR="00BF259B" w:rsidRPr="00B54AB7" w:rsidRDefault="00BF259B">
      <w:pPr>
        <w:pStyle w:val="ListBullet"/>
        <w:rPr>
          <w:noProof/>
          <w:lang w:eastAsia="en-GB"/>
        </w:rPr>
        <w:pPrChange w:id="771" w:author="Changes since 5.0" w:date="2022-08-01T08:50:00Z">
          <w:pPr>
            <w:numPr>
              <w:ilvl w:val="2"/>
              <w:numId w:val="17"/>
            </w:numPr>
            <w:ind w:left="2160" w:hanging="1440"/>
          </w:pPr>
        </w:pPrChange>
      </w:pPr>
      <w:r>
        <w:rPr>
          <w:rPrChange w:id="772" w:author="Changes since 5.0" w:date="2022-08-01T08:50:00Z">
            <w:rPr>
              <w:noProof/>
              <w:lang w:eastAsia="en-GB"/>
            </w:rPr>
          </w:rPrChange>
        </w:rPr>
        <w:t xml:space="preserve">Start </w:t>
      </w:r>
      <w:r w:rsidRPr="00B54AB7">
        <w:rPr>
          <w:b/>
          <w:rPrChange w:id="773" w:author="Changes since 5.0" w:date="2022-08-01T08:50:00Z">
            <w:rPr>
              <w:b/>
              <w:noProof/>
              <w:lang w:eastAsia="en-GB"/>
            </w:rPr>
          </w:rPrChange>
        </w:rPr>
        <w:t>Microsoft Management Console</w:t>
      </w:r>
      <w:r>
        <w:rPr>
          <w:rPrChange w:id="774" w:author="Changes since 5.0" w:date="2022-08-01T08:50:00Z">
            <w:rPr>
              <w:noProof/>
              <w:lang w:eastAsia="en-GB"/>
            </w:rPr>
          </w:rPrChange>
        </w:rPr>
        <w:t xml:space="preserve"> (</w:t>
      </w:r>
      <w:ins w:id="775" w:author="Changes since 5.0" w:date="2022-08-01T08:50:00Z">
        <w:r w:rsidR="001229F0">
          <w:rPr>
            <w:noProof/>
            <w:lang w:eastAsia="en-GB"/>
          </w:rPr>
          <w:t>Click on</w:t>
        </w:r>
      </w:ins>
      <w:del w:id="776" w:author="Changes since 5.0" w:date="2022-08-01T08:50:00Z">
        <w:r>
          <w:rPr>
            <w:noProof/>
            <w:lang w:eastAsia="en-GB"/>
          </w:rPr>
          <w:delText>press</w:delText>
        </w:r>
      </w:del>
      <w:r>
        <w:rPr>
          <w:rPrChange w:id="777" w:author="Changes since 5.0" w:date="2022-08-01T08:50:00Z">
            <w:rPr>
              <w:noProof/>
              <w:lang w:eastAsia="en-GB"/>
            </w:rPr>
          </w:rPrChange>
        </w:rPr>
        <w:t xml:space="preserve"> the Start button at the bottom left of the screen, type </w:t>
      </w:r>
      <w:ins w:id="778" w:author="Changes since 5.0" w:date="2022-08-01T08:50:00Z">
        <w:r w:rsidR="00011826">
          <w:rPr>
            <w:b/>
            <w:noProof/>
            <w:lang w:eastAsia="en-GB"/>
          </w:rPr>
          <w:t>MMC</w:t>
        </w:r>
      </w:ins>
      <w:del w:id="779" w:author="Changes since 5.0" w:date="2022-08-01T08:50:00Z">
        <w:r w:rsidRPr="00F9003A">
          <w:rPr>
            <w:b/>
            <w:noProof/>
            <w:lang w:eastAsia="en-GB"/>
          </w:rPr>
          <w:delText>mmc</w:delText>
        </w:r>
      </w:del>
      <w:r>
        <w:rPr>
          <w:rPrChange w:id="780" w:author="Changes since 5.0" w:date="2022-08-01T08:50:00Z">
            <w:rPr>
              <w:noProof/>
              <w:lang w:eastAsia="en-GB"/>
            </w:rPr>
          </w:rPrChange>
        </w:rPr>
        <w:t xml:space="preserve"> and then select </w:t>
      </w:r>
      <w:ins w:id="781" w:author="Changes since 5.0" w:date="2022-08-01T08:50:00Z">
        <w:r w:rsidR="00011826">
          <w:rPr>
            <w:b/>
            <w:noProof/>
            <w:lang w:eastAsia="en-GB"/>
          </w:rPr>
          <w:t>MMC</w:t>
        </w:r>
      </w:ins>
      <w:del w:id="782" w:author="Changes since 5.0" w:date="2022-08-01T08:50:00Z">
        <w:r w:rsidRPr="00F9003A">
          <w:rPr>
            <w:b/>
            <w:noProof/>
            <w:lang w:eastAsia="en-GB"/>
          </w:rPr>
          <w:delText>mmc</w:delText>
        </w:r>
      </w:del>
      <w:r>
        <w:rPr>
          <w:rPrChange w:id="783" w:author="Changes since 5.0" w:date="2022-08-01T08:50:00Z">
            <w:rPr>
              <w:noProof/>
              <w:lang w:eastAsia="en-GB"/>
            </w:rPr>
          </w:rPrChange>
        </w:rPr>
        <w:t xml:space="preserve"> from the search find window </w:t>
      </w:r>
      <w:ins w:id="784" w:author="Changes since 5.0" w:date="2022-08-01T08:50:00Z">
        <w:r w:rsidR="00ED2814">
          <w:rPr>
            <w:noProof/>
            <w:lang w:eastAsia="en-GB"/>
          </w:rPr>
          <w:t>on</w:t>
        </w:r>
      </w:ins>
      <w:del w:id="785" w:author="Changes since 5.0" w:date="2022-08-01T08:50:00Z">
        <w:r>
          <w:rPr>
            <w:noProof/>
            <w:lang w:eastAsia="en-GB"/>
          </w:rPr>
          <w:delText>at</w:delText>
        </w:r>
      </w:del>
      <w:r>
        <w:rPr>
          <w:rPrChange w:id="786" w:author="Changes since 5.0" w:date="2022-08-01T08:50:00Z">
            <w:rPr>
              <w:noProof/>
              <w:lang w:eastAsia="en-GB"/>
            </w:rPr>
          </w:rPrChange>
        </w:rPr>
        <w:t xml:space="preserve"> the right</w:t>
      </w:r>
      <w:ins w:id="787" w:author="Changes since 5.0" w:date="2022-08-01T08:50:00Z">
        <w:r w:rsidR="00F910B0">
          <w:rPr>
            <w:noProof/>
            <w:lang w:eastAsia="en-GB"/>
          </w:rPr>
          <w:t>-</w:t>
        </w:r>
      </w:ins>
      <w:del w:id="788" w:author="Changes since 5.0" w:date="2022-08-01T08:50:00Z">
        <w:r>
          <w:rPr>
            <w:noProof/>
            <w:lang w:eastAsia="en-GB"/>
          </w:rPr>
          <w:delText xml:space="preserve"> </w:delText>
        </w:r>
      </w:del>
      <w:r>
        <w:rPr>
          <w:rPrChange w:id="789" w:author="Changes since 5.0" w:date="2022-08-01T08:50:00Z">
            <w:rPr>
              <w:noProof/>
              <w:lang w:eastAsia="en-GB"/>
            </w:rPr>
          </w:rPrChange>
        </w:rPr>
        <w:t>hand side of the window</w:t>
      </w:r>
    </w:p>
    <w:p w14:paraId="14876C91" w14:textId="45F1A2A4" w:rsidR="00BF259B" w:rsidRDefault="003B79C0">
      <w:pPr>
        <w:pStyle w:val="ListBullet"/>
        <w:rPr>
          <w:noProof/>
          <w:lang w:eastAsia="en-GB"/>
        </w:rPr>
        <w:pPrChange w:id="790" w:author="Changes since 5.0" w:date="2022-08-01T08:50:00Z">
          <w:pPr>
            <w:numPr>
              <w:ilvl w:val="2"/>
              <w:numId w:val="17"/>
            </w:numPr>
            <w:ind w:left="2160" w:hanging="1440"/>
          </w:pPr>
        </w:pPrChange>
      </w:pPr>
      <w:ins w:id="791" w:author="Changes since 5.0" w:date="2022-08-01T08:50:00Z">
        <w:r>
          <w:rPr>
            <w:noProof/>
            <w:lang w:eastAsia="en-GB"/>
          </w:rPr>
          <w:t>Click on</w:t>
        </w:r>
      </w:ins>
      <w:del w:id="792" w:author="Changes since 5.0" w:date="2022-08-01T08:50:00Z">
        <w:r w:rsidR="00BF259B">
          <w:rPr>
            <w:noProof/>
            <w:lang w:eastAsia="en-GB"/>
          </w:rPr>
          <w:delText>Select</w:delText>
        </w:r>
      </w:del>
      <w:r w:rsidR="00BF259B">
        <w:rPr>
          <w:rPrChange w:id="793" w:author="Changes since 5.0" w:date="2022-08-01T08:50:00Z">
            <w:rPr>
              <w:noProof/>
              <w:lang w:eastAsia="en-GB"/>
            </w:rPr>
          </w:rPrChange>
        </w:rPr>
        <w:t xml:space="preserve"> </w:t>
      </w:r>
      <w:r w:rsidR="00BF259B" w:rsidRPr="004C15F2">
        <w:rPr>
          <w:b/>
          <w:i/>
          <w:rPrChange w:id="794" w:author="Changes since 5.0" w:date="2022-08-01T08:50:00Z">
            <w:rPr>
              <w:b/>
              <w:noProof/>
              <w:lang w:eastAsia="en-GB"/>
            </w:rPr>
          </w:rPrChange>
        </w:rPr>
        <w:t>File</w:t>
      </w:r>
      <w:r w:rsidR="00BF259B">
        <w:rPr>
          <w:rPrChange w:id="795" w:author="Changes since 5.0" w:date="2022-08-01T08:50:00Z">
            <w:rPr>
              <w:noProof/>
              <w:lang w:eastAsia="en-GB"/>
            </w:rPr>
          </w:rPrChange>
        </w:rPr>
        <w:t xml:space="preserve"> </w:t>
      </w:r>
      <w:ins w:id="796" w:author="Changes since 5.0" w:date="2022-08-01T08:50:00Z">
        <w:r>
          <w:rPr>
            <w:noProof/>
            <w:lang w:eastAsia="en-GB"/>
          </w:rPr>
          <w:t>and select</w:t>
        </w:r>
      </w:ins>
      <w:del w:id="797" w:author="Changes since 5.0" w:date="2022-08-01T08:50:00Z">
        <w:r w:rsidR="00BF259B">
          <w:rPr>
            <w:noProof/>
            <w:lang w:eastAsia="en-GB"/>
          </w:rPr>
          <w:delText>then</w:delText>
        </w:r>
      </w:del>
      <w:r w:rsidR="00BF259B">
        <w:rPr>
          <w:rPrChange w:id="798" w:author="Changes since 5.0" w:date="2022-08-01T08:50:00Z">
            <w:rPr>
              <w:noProof/>
              <w:lang w:eastAsia="en-GB"/>
            </w:rPr>
          </w:rPrChange>
        </w:rPr>
        <w:t xml:space="preserve"> </w:t>
      </w:r>
      <w:r w:rsidR="00BF259B" w:rsidRPr="004C15F2">
        <w:rPr>
          <w:b/>
          <w:i/>
          <w:rPrChange w:id="799" w:author="Changes since 5.0" w:date="2022-08-01T08:50:00Z">
            <w:rPr>
              <w:b/>
              <w:noProof/>
              <w:lang w:eastAsia="en-GB"/>
            </w:rPr>
          </w:rPrChange>
        </w:rPr>
        <w:t>Add/Remove Snap-in ….</w:t>
      </w:r>
    </w:p>
    <w:p w14:paraId="2A5CAC7A" w14:textId="77777777" w:rsidR="00BF259B" w:rsidRDefault="00BF259B" w:rsidP="005B17A0">
      <w:pPr>
        <w:ind w:left="1440"/>
        <w:rPr>
          <w:noProof/>
          <w:lang w:val="en-GB" w:eastAsia="en-GB"/>
        </w:rPr>
      </w:pPr>
      <w:r w:rsidRPr="00B54AB7">
        <w:rPr>
          <w:noProof/>
          <w:lang w:val="en-GB" w:eastAsia="en-GB"/>
        </w:rPr>
        <w:drawing>
          <wp:inline distT="0" distB="0" distL="0" distR="0" wp14:anchorId="6BE20A95" wp14:editId="59BCDF67">
            <wp:extent cx="2343150" cy="1828800"/>
            <wp:effectExtent l="0" t="0" r="0" b="0"/>
            <wp:docPr id="278453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343150" cy="1828800"/>
                    </a:xfrm>
                    <a:prstGeom prst="rect">
                      <a:avLst/>
                    </a:prstGeom>
                    <a:noFill/>
                    <a:ln>
                      <a:noFill/>
                    </a:ln>
                  </pic:spPr>
                </pic:pic>
              </a:graphicData>
            </a:graphic>
          </wp:inline>
        </w:drawing>
      </w:r>
    </w:p>
    <w:p w14:paraId="405187D5" w14:textId="77777777" w:rsidR="00BF259B" w:rsidRDefault="00BF259B">
      <w:pPr>
        <w:pStyle w:val="ListBullet"/>
        <w:rPr>
          <w:noProof/>
          <w:lang w:eastAsia="en-GB"/>
        </w:rPr>
        <w:pPrChange w:id="800" w:author="Changes since 5.0" w:date="2022-08-01T08:50:00Z">
          <w:pPr>
            <w:numPr>
              <w:ilvl w:val="2"/>
              <w:numId w:val="17"/>
            </w:numPr>
            <w:ind w:left="2160" w:hanging="990"/>
          </w:pPr>
        </w:pPrChange>
      </w:pPr>
      <w:r>
        <w:rPr>
          <w:rPrChange w:id="801" w:author="Changes since 5.0" w:date="2022-08-01T08:50:00Z">
            <w:rPr>
              <w:noProof/>
              <w:lang w:eastAsia="en-GB"/>
            </w:rPr>
          </w:rPrChange>
        </w:rPr>
        <w:t xml:space="preserve">Select </w:t>
      </w:r>
      <w:r w:rsidRPr="004C15F2">
        <w:rPr>
          <w:b/>
          <w:i/>
          <w:rPrChange w:id="802" w:author="Changes since 5.0" w:date="2022-08-01T08:50:00Z">
            <w:rPr>
              <w:b/>
              <w:noProof/>
              <w:lang w:eastAsia="en-GB"/>
            </w:rPr>
          </w:rPrChange>
        </w:rPr>
        <w:t>Certificates</w:t>
      </w:r>
      <w:r>
        <w:rPr>
          <w:rPrChange w:id="803" w:author="Changes since 5.0" w:date="2022-08-01T08:50:00Z">
            <w:rPr>
              <w:noProof/>
              <w:lang w:eastAsia="en-GB"/>
            </w:rPr>
          </w:rPrChange>
        </w:rPr>
        <w:t xml:space="preserve"> and </w:t>
      </w:r>
      <w:del w:id="804" w:author="Changes since 5.0" w:date="2022-08-01T08:50:00Z">
        <w:r>
          <w:rPr>
            <w:noProof/>
            <w:lang w:eastAsia="en-GB"/>
          </w:rPr>
          <w:delText xml:space="preserve">then </w:delText>
        </w:r>
      </w:del>
      <w:r>
        <w:rPr>
          <w:rPrChange w:id="805" w:author="Changes since 5.0" w:date="2022-08-01T08:50:00Z">
            <w:rPr>
              <w:noProof/>
              <w:lang w:eastAsia="en-GB"/>
            </w:rPr>
          </w:rPrChange>
        </w:rPr>
        <w:t xml:space="preserve">click on </w:t>
      </w:r>
      <w:r w:rsidRPr="004C15F2">
        <w:rPr>
          <w:b/>
          <w:i/>
          <w:rPrChange w:id="806" w:author="Changes since 5.0" w:date="2022-08-01T08:50:00Z">
            <w:rPr>
              <w:b/>
              <w:noProof/>
              <w:lang w:eastAsia="en-GB"/>
            </w:rPr>
          </w:rPrChange>
        </w:rPr>
        <w:t>Add&gt;</w:t>
      </w:r>
    </w:p>
    <w:p w14:paraId="12D4C31C" w14:textId="77777777" w:rsidR="00BF259B" w:rsidRDefault="00BF259B" w:rsidP="00380735">
      <w:pPr>
        <w:ind w:left="1440"/>
        <w:jc w:val="center"/>
        <w:rPr>
          <w:noProof/>
          <w:lang w:val="en-GB" w:eastAsia="en-GB"/>
        </w:rPr>
      </w:pPr>
      <w:r w:rsidRPr="00F55F0F">
        <w:rPr>
          <w:noProof/>
          <w:lang w:val="en-GB" w:eastAsia="en-GB"/>
        </w:rPr>
        <w:lastRenderedPageBreak/>
        <w:drawing>
          <wp:inline distT="0" distB="0" distL="0" distR="0" wp14:anchorId="3DD35433" wp14:editId="6F5203F0">
            <wp:extent cx="3314700" cy="2343150"/>
            <wp:effectExtent l="0" t="0" r="0" b="0"/>
            <wp:docPr id="278453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314700" cy="2343150"/>
                    </a:xfrm>
                    <a:prstGeom prst="rect">
                      <a:avLst/>
                    </a:prstGeom>
                    <a:noFill/>
                    <a:ln>
                      <a:noFill/>
                    </a:ln>
                  </pic:spPr>
                </pic:pic>
              </a:graphicData>
            </a:graphic>
          </wp:inline>
        </w:drawing>
      </w:r>
    </w:p>
    <w:p w14:paraId="074DBCA7" w14:textId="471A13D2" w:rsidR="00BF259B" w:rsidRDefault="00BF259B">
      <w:pPr>
        <w:pStyle w:val="ListBullet"/>
        <w:rPr>
          <w:noProof/>
          <w:lang w:eastAsia="en-GB"/>
        </w:rPr>
        <w:pPrChange w:id="807" w:author="Changes since 5.0" w:date="2022-08-01T08:50:00Z">
          <w:pPr>
            <w:numPr>
              <w:ilvl w:val="2"/>
              <w:numId w:val="17"/>
            </w:numPr>
            <w:ind w:left="2160" w:hanging="1080"/>
          </w:pPr>
        </w:pPrChange>
      </w:pPr>
      <w:r>
        <w:rPr>
          <w:rPrChange w:id="808" w:author="Changes since 5.0" w:date="2022-08-01T08:50:00Z">
            <w:rPr>
              <w:noProof/>
              <w:lang w:eastAsia="en-GB"/>
            </w:rPr>
          </w:rPrChange>
        </w:rPr>
        <w:t xml:space="preserve">Select </w:t>
      </w:r>
      <w:r w:rsidRPr="004C15F2">
        <w:rPr>
          <w:b/>
          <w:i/>
          <w:rPrChange w:id="809" w:author="Changes since 5.0" w:date="2022-08-01T08:50:00Z">
            <w:rPr>
              <w:b/>
              <w:noProof/>
              <w:lang w:eastAsia="en-GB"/>
            </w:rPr>
          </w:rPrChange>
        </w:rPr>
        <w:t>Computer account</w:t>
      </w:r>
      <w:r>
        <w:rPr>
          <w:rPrChange w:id="810" w:author="Changes since 5.0" w:date="2022-08-01T08:50:00Z">
            <w:rPr>
              <w:noProof/>
              <w:lang w:eastAsia="en-GB"/>
            </w:rPr>
          </w:rPrChange>
        </w:rPr>
        <w:t xml:space="preserve"> and </w:t>
      </w:r>
      <w:del w:id="811" w:author="Changes since 5.0" w:date="2022-08-01T08:50:00Z">
        <w:r>
          <w:rPr>
            <w:noProof/>
            <w:lang w:eastAsia="en-GB"/>
          </w:rPr>
          <w:delText xml:space="preserve">then </w:delText>
        </w:r>
      </w:del>
      <w:r>
        <w:rPr>
          <w:rPrChange w:id="812" w:author="Changes since 5.0" w:date="2022-08-01T08:50:00Z">
            <w:rPr>
              <w:noProof/>
              <w:lang w:eastAsia="en-GB"/>
            </w:rPr>
          </w:rPrChange>
        </w:rPr>
        <w:t xml:space="preserve">click on </w:t>
      </w:r>
      <w:r w:rsidRPr="004C15F2">
        <w:rPr>
          <w:b/>
          <w:i/>
          <w:rPrChange w:id="813" w:author="Changes since 5.0" w:date="2022-08-01T08:50:00Z">
            <w:rPr>
              <w:b/>
              <w:noProof/>
              <w:lang w:eastAsia="en-GB"/>
            </w:rPr>
          </w:rPrChange>
        </w:rPr>
        <w:t>Next&gt;</w:t>
      </w:r>
    </w:p>
    <w:p w14:paraId="4C4AFDFA" w14:textId="77777777" w:rsidR="00BF259B" w:rsidRDefault="00BF259B">
      <w:pPr>
        <w:ind w:left="1440"/>
        <w:jc w:val="center"/>
        <w:rPr>
          <w:noProof/>
          <w:lang w:val="en-GB" w:eastAsia="en-GB"/>
        </w:rPr>
        <w:pPrChange w:id="814" w:author="Changes since 5.0" w:date="2022-08-01T08:50:00Z">
          <w:pPr>
            <w:ind w:left="1440"/>
          </w:pPr>
        </w:pPrChange>
      </w:pPr>
      <w:r w:rsidRPr="00F55F0F">
        <w:rPr>
          <w:noProof/>
          <w:lang w:val="en-GB" w:eastAsia="en-GB"/>
        </w:rPr>
        <w:drawing>
          <wp:inline distT="0" distB="0" distL="0" distR="0" wp14:anchorId="386DFF1B" wp14:editId="6EE07E74">
            <wp:extent cx="2790825" cy="2057400"/>
            <wp:effectExtent l="0" t="0" r="0" b="0"/>
            <wp:docPr id="2784530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790825" cy="2057400"/>
                    </a:xfrm>
                    <a:prstGeom prst="rect">
                      <a:avLst/>
                    </a:prstGeom>
                    <a:noFill/>
                    <a:ln>
                      <a:noFill/>
                    </a:ln>
                  </pic:spPr>
                </pic:pic>
              </a:graphicData>
            </a:graphic>
          </wp:inline>
        </w:drawing>
      </w:r>
    </w:p>
    <w:p w14:paraId="73FE3935" w14:textId="317539B8" w:rsidR="00BF259B" w:rsidRDefault="004C15F2">
      <w:pPr>
        <w:pStyle w:val="ListBullet"/>
        <w:rPr>
          <w:noProof/>
          <w:lang w:eastAsia="en-GB"/>
        </w:rPr>
        <w:pPrChange w:id="815" w:author="Changes since 5.0" w:date="2022-08-01T08:50:00Z">
          <w:pPr>
            <w:numPr>
              <w:ilvl w:val="2"/>
              <w:numId w:val="17"/>
            </w:numPr>
            <w:ind w:left="2160" w:hanging="1080"/>
          </w:pPr>
        </w:pPrChange>
      </w:pPr>
      <w:ins w:id="816" w:author="Changes since 5.0" w:date="2022-08-01T08:50:00Z">
        <w:r>
          <w:rPr>
            <w:noProof/>
            <w:lang w:eastAsia="en-GB"/>
          </w:rPr>
          <w:t>Verify if</w:t>
        </w:r>
      </w:ins>
      <w:del w:id="817" w:author="Changes since 5.0" w:date="2022-08-01T08:50:00Z">
        <w:r w:rsidR="00BF259B">
          <w:rPr>
            <w:noProof/>
            <w:lang w:eastAsia="en-GB"/>
          </w:rPr>
          <w:delText>Leave</w:delText>
        </w:r>
      </w:del>
      <w:r w:rsidR="00BF259B">
        <w:rPr>
          <w:rPrChange w:id="818" w:author="Changes since 5.0" w:date="2022-08-01T08:50:00Z">
            <w:rPr>
              <w:noProof/>
              <w:lang w:eastAsia="en-GB"/>
            </w:rPr>
          </w:rPrChange>
        </w:rPr>
        <w:t xml:space="preserve"> </w:t>
      </w:r>
      <w:r w:rsidR="00BF259B" w:rsidRPr="004C15F2">
        <w:rPr>
          <w:b/>
          <w:i/>
          <w:rPrChange w:id="819" w:author="Changes since 5.0" w:date="2022-08-01T08:50:00Z">
            <w:rPr>
              <w:b/>
              <w:noProof/>
              <w:lang w:eastAsia="en-GB"/>
            </w:rPr>
          </w:rPrChange>
        </w:rPr>
        <w:t>Local computer</w:t>
      </w:r>
      <w:r w:rsidR="00BF259B">
        <w:rPr>
          <w:rPrChange w:id="820" w:author="Changes since 5.0" w:date="2022-08-01T08:50:00Z">
            <w:rPr>
              <w:noProof/>
              <w:lang w:eastAsia="en-GB"/>
            </w:rPr>
          </w:rPrChange>
        </w:rPr>
        <w:t xml:space="preserve"> </w:t>
      </w:r>
      <w:ins w:id="821" w:author="Changes since 5.0" w:date="2022-08-01T08:50:00Z">
        <w:r>
          <w:rPr>
            <w:noProof/>
            <w:lang w:eastAsia="en-GB"/>
          </w:rPr>
          <w:t xml:space="preserve">is </w:t>
        </w:r>
      </w:ins>
      <w:r w:rsidR="00BF259B">
        <w:rPr>
          <w:rPrChange w:id="822" w:author="Changes since 5.0" w:date="2022-08-01T08:50:00Z">
            <w:rPr>
              <w:noProof/>
              <w:lang w:eastAsia="en-GB"/>
            </w:rPr>
          </w:rPrChange>
        </w:rPr>
        <w:t xml:space="preserve">selected and click on </w:t>
      </w:r>
      <w:r w:rsidR="00BF259B" w:rsidRPr="004C15F2">
        <w:rPr>
          <w:b/>
          <w:i/>
          <w:rPrChange w:id="823" w:author="Changes since 5.0" w:date="2022-08-01T08:50:00Z">
            <w:rPr>
              <w:b/>
              <w:noProof/>
              <w:lang w:eastAsia="en-GB"/>
            </w:rPr>
          </w:rPrChange>
        </w:rPr>
        <w:t>Finish</w:t>
      </w:r>
    </w:p>
    <w:p w14:paraId="7AE59AD7" w14:textId="77777777" w:rsidR="00BF259B" w:rsidRDefault="00BF259B" w:rsidP="005B17A0">
      <w:pPr>
        <w:ind w:left="1440"/>
        <w:rPr>
          <w:noProof/>
          <w:lang w:val="en-GB" w:eastAsia="en-GB"/>
        </w:rPr>
      </w:pPr>
      <w:r w:rsidRPr="00F55F0F">
        <w:rPr>
          <w:noProof/>
          <w:lang w:val="en-GB" w:eastAsia="en-GB"/>
        </w:rPr>
        <w:drawing>
          <wp:inline distT="0" distB="0" distL="0" distR="0" wp14:anchorId="35602B91" wp14:editId="4574243B">
            <wp:extent cx="3019425" cy="2228850"/>
            <wp:effectExtent l="0" t="0" r="0" b="0"/>
            <wp:docPr id="278453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019425" cy="2228850"/>
                    </a:xfrm>
                    <a:prstGeom prst="rect">
                      <a:avLst/>
                    </a:prstGeom>
                    <a:noFill/>
                    <a:ln>
                      <a:noFill/>
                    </a:ln>
                  </pic:spPr>
                </pic:pic>
              </a:graphicData>
            </a:graphic>
          </wp:inline>
        </w:drawing>
      </w:r>
    </w:p>
    <w:p w14:paraId="793417F0" w14:textId="77777777" w:rsidR="00EC1D2A" w:rsidRDefault="00EC1D2A">
      <w:pPr>
        <w:spacing w:after="0" w:line="240" w:lineRule="auto"/>
        <w:rPr>
          <w:ins w:id="824" w:author="Changes since 5.0" w:date="2022-08-01T08:50:00Z"/>
          <w:rFonts w:ascii="Open Sans" w:eastAsia="Times New Roman" w:hAnsi="Open Sans"/>
          <w:noProof/>
          <w:sz w:val="22"/>
          <w:szCs w:val="20"/>
          <w:lang w:val="en-GB" w:eastAsia="en-GB"/>
        </w:rPr>
      </w:pPr>
      <w:ins w:id="825" w:author="Changes since 5.0" w:date="2022-08-01T08:50:00Z">
        <w:r>
          <w:rPr>
            <w:noProof/>
            <w:lang w:eastAsia="en-GB"/>
          </w:rPr>
          <w:br w:type="page"/>
        </w:r>
      </w:ins>
    </w:p>
    <w:p w14:paraId="55721C38" w14:textId="5E87590F" w:rsidR="00BF259B" w:rsidRDefault="00BF259B">
      <w:pPr>
        <w:pStyle w:val="ListBullet"/>
        <w:rPr>
          <w:noProof/>
          <w:lang w:eastAsia="en-GB"/>
        </w:rPr>
        <w:pPrChange w:id="826" w:author="Changes since 5.0" w:date="2022-08-01T08:50:00Z">
          <w:pPr>
            <w:numPr>
              <w:ilvl w:val="2"/>
              <w:numId w:val="17"/>
            </w:numPr>
            <w:ind w:left="2160" w:hanging="900"/>
          </w:pPr>
        </w:pPrChange>
      </w:pPr>
      <w:r>
        <w:rPr>
          <w:rPrChange w:id="827" w:author="Changes since 5.0" w:date="2022-08-01T08:50:00Z">
            <w:rPr>
              <w:noProof/>
              <w:lang w:eastAsia="en-GB"/>
            </w:rPr>
          </w:rPrChange>
        </w:rPr>
        <w:lastRenderedPageBreak/>
        <w:t xml:space="preserve">Verify that </w:t>
      </w:r>
      <w:r w:rsidRPr="00EC1D2A">
        <w:rPr>
          <w:b/>
          <w:i/>
          <w:rPrChange w:id="828" w:author="Changes since 5.0" w:date="2022-08-01T08:50:00Z">
            <w:rPr>
              <w:b/>
              <w:noProof/>
              <w:lang w:eastAsia="en-GB"/>
            </w:rPr>
          </w:rPrChange>
        </w:rPr>
        <w:t>Certificates</w:t>
      </w:r>
      <w:r>
        <w:rPr>
          <w:rPrChange w:id="829" w:author="Changes since 5.0" w:date="2022-08-01T08:50:00Z">
            <w:rPr>
              <w:noProof/>
              <w:lang w:eastAsia="en-GB"/>
            </w:rPr>
          </w:rPrChange>
        </w:rPr>
        <w:t xml:space="preserve"> </w:t>
      </w:r>
      <w:ins w:id="830" w:author="Changes since 5.0" w:date="2022-08-01T08:50:00Z">
        <w:r>
          <w:rPr>
            <w:noProof/>
            <w:lang w:eastAsia="en-GB"/>
          </w:rPr>
          <w:t>appear</w:t>
        </w:r>
      </w:ins>
      <w:del w:id="831" w:author="Changes since 5.0" w:date="2022-08-01T08:50:00Z">
        <w:r>
          <w:rPr>
            <w:noProof/>
            <w:lang w:eastAsia="en-GB"/>
          </w:rPr>
          <w:delText>appears</w:delText>
        </w:r>
      </w:del>
      <w:r>
        <w:rPr>
          <w:rPrChange w:id="832" w:author="Changes since 5.0" w:date="2022-08-01T08:50:00Z">
            <w:rPr>
              <w:noProof/>
              <w:lang w:eastAsia="en-GB"/>
            </w:rPr>
          </w:rPrChange>
        </w:rPr>
        <w:t xml:space="preserve"> in the </w:t>
      </w:r>
      <w:r w:rsidRPr="00EC1D2A">
        <w:rPr>
          <w:b/>
          <w:i/>
          <w:rPrChange w:id="833" w:author="Changes since 5.0" w:date="2022-08-01T08:50:00Z">
            <w:rPr>
              <w:b/>
              <w:noProof/>
              <w:lang w:eastAsia="en-GB"/>
            </w:rPr>
          </w:rPrChange>
        </w:rPr>
        <w:t>Selected snap-ins</w:t>
      </w:r>
      <w:r>
        <w:rPr>
          <w:rPrChange w:id="834" w:author="Changes since 5.0" w:date="2022-08-01T08:50:00Z">
            <w:rPr>
              <w:noProof/>
              <w:lang w:eastAsia="en-GB"/>
            </w:rPr>
          </w:rPrChange>
        </w:rPr>
        <w:t xml:space="preserve"> window and </w:t>
      </w:r>
      <w:del w:id="835" w:author="Changes since 5.0" w:date="2022-08-01T08:50:00Z">
        <w:r>
          <w:rPr>
            <w:noProof/>
            <w:lang w:eastAsia="en-GB"/>
          </w:rPr>
          <w:delText xml:space="preserve">then </w:delText>
        </w:r>
      </w:del>
      <w:r>
        <w:rPr>
          <w:rPrChange w:id="836" w:author="Changes since 5.0" w:date="2022-08-01T08:50:00Z">
            <w:rPr>
              <w:noProof/>
              <w:lang w:eastAsia="en-GB"/>
            </w:rPr>
          </w:rPrChange>
        </w:rPr>
        <w:t xml:space="preserve">click on </w:t>
      </w:r>
      <w:r w:rsidRPr="00EC1D2A">
        <w:rPr>
          <w:b/>
          <w:i/>
          <w:rPrChange w:id="837" w:author="Changes since 5.0" w:date="2022-08-01T08:50:00Z">
            <w:rPr>
              <w:noProof/>
              <w:lang w:eastAsia="en-GB"/>
            </w:rPr>
          </w:rPrChange>
        </w:rPr>
        <w:t>OK</w:t>
      </w:r>
    </w:p>
    <w:p w14:paraId="15B182C3" w14:textId="77777777" w:rsidR="00BF259B" w:rsidRDefault="00BF259B">
      <w:pPr>
        <w:ind w:left="1440"/>
        <w:jc w:val="center"/>
        <w:rPr>
          <w:noProof/>
          <w:lang w:val="en-GB" w:eastAsia="en-GB"/>
        </w:rPr>
        <w:pPrChange w:id="838" w:author="Changes since 5.0" w:date="2022-08-01T08:50:00Z">
          <w:pPr>
            <w:ind w:left="1440"/>
          </w:pPr>
        </w:pPrChange>
      </w:pPr>
      <w:r w:rsidRPr="00A536EF">
        <w:rPr>
          <w:noProof/>
          <w:lang w:val="en-GB" w:eastAsia="en-GB"/>
        </w:rPr>
        <w:drawing>
          <wp:inline distT="0" distB="0" distL="0" distR="0" wp14:anchorId="139EBB03" wp14:editId="4B7911D2">
            <wp:extent cx="3314700" cy="2333625"/>
            <wp:effectExtent l="0" t="0" r="0" b="0"/>
            <wp:docPr id="278453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314700" cy="2333625"/>
                    </a:xfrm>
                    <a:prstGeom prst="rect">
                      <a:avLst/>
                    </a:prstGeom>
                    <a:noFill/>
                    <a:ln>
                      <a:noFill/>
                    </a:ln>
                  </pic:spPr>
                </pic:pic>
              </a:graphicData>
            </a:graphic>
          </wp:inline>
        </w:drawing>
      </w:r>
    </w:p>
    <w:p w14:paraId="55F23453" w14:textId="60936B05" w:rsidR="00BF259B" w:rsidRDefault="00BF259B">
      <w:pPr>
        <w:pStyle w:val="ListBullet"/>
        <w:rPr>
          <w:noProof/>
          <w:lang w:eastAsia="en-GB"/>
        </w:rPr>
        <w:pPrChange w:id="839" w:author="Changes since 5.0" w:date="2022-08-01T08:50:00Z">
          <w:pPr>
            <w:numPr>
              <w:ilvl w:val="2"/>
              <w:numId w:val="17"/>
            </w:numPr>
            <w:ind w:left="1440" w:hanging="360"/>
          </w:pPr>
        </w:pPrChange>
      </w:pPr>
      <w:r>
        <w:rPr>
          <w:rPrChange w:id="840" w:author="Changes since 5.0" w:date="2022-08-01T08:50:00Z">
            <w:rPr>
              <w:noProof/>
              <w:lang w:eastAsia="en-GB"/>
            </w:rPr>
          </w:rPrChange>
        </w:rPr>
        <w:t>In the left</w:t>
      </w:r>
      <w:ins w:id="841" w:author="Changes since 5.0" w:date="2022-08-01T08:50:00Z">
        <w:r w:rsidR="002D3AE6">
          <w:rPr>
            <w:noProof/>
            <w:lang w:eastAsia="en-GB"/>
          </w:rPr>
          <w:t>-</w:t>
        </w:r>
      </w:ins>
      <w:del w:id="842" w:author="Changes since 5.0" w:date="2022-08-01T08:50:00Z">
        <w:r>
          <w:rPr>
            <w:noProof/>
            <w:lang w:eastAsia="en-GB"/>
          </w:rPr>
          <w:delText xml:space="preserve"> </w:delText>
        </w:r>
      </w:del>
      <w:r>
        <w:rPr>
          <w:rPrChange w:id="843" w:author="Changes since 5.0" w:date="2022-08-01T08:50:00Z">
            <w:rPr>
              <w:noProof/>
              <w:lang w:eastAsia="en-GB"/>
            </w:rPr>
          </w:rPrChange>
        </w:rPr>
        <w:t xml:space="preserve">hand </w:t>
      </w:r>
      <w:r w:rsidRPr="00C74A90">
        <w:rPr>
          <w:b/>
          <w:rPrChange w:id="844" w:author="Changes since 5.0" w:date="2022-08-01T08:50:00Z">
            <w:rPr>
              <w:b/>
              <w:noProof/>
              <w:lang w:eastAsia="en-GB"/>
            </w:rPr>
          </w:rPrChange>
        </w:rPr>
        <w:t>Console Root</w:t>
      </w:r>
      <w:r>
        <w:rPr>
          <w:rPrChange w:id="845" w:author="Changes since 5.0" w:date="2022-08-01T08:50:00Z">
            <w:rPr>
              <w:noProof/>
              <w:lang w:eastAsia="en-GB"/>
            </w:rPr>
          </w:rPrChange>
        </w:rPr>
        <w:t xml:space="preserve"> window, expand </w:t>
      </w:r>
      <w:r w:rsidRPr="00C74A90">
        <w:rPr>
          <w:b/>
          <w:rPrChange w:id="846" w:author="Changes since 5.0" w:date="2022-08-01T08:50:00Z">
            <w:rPr>
              <w:b/>
              <w:noProof/>
              <w:lang w:eastAsia="en-GB"/>
            </w:rPr>
          </w:rPrChange>
        </w:rPr>
        <w:t>Certificates</w:t>
      </w:r>
      <w:r>
        <w:rPr>
          <w:rPrChange w:id="847" w:author="Changes since 5.0" w:date="2022-08-01T08:50:00Z">
            <w:rPr>
              <w:noProof/>
              <w:lang w:eastAsia="en-GB"/>
            </w:rPr>
          </w:rPrChange>
        </w:rPr>
        <w:t xml:space="preserve"> and then expand </w:t>
      </w:r>
      <w:r w:rsidRPr="00C74A90">
        <w:rPr>
          <w:b/>
          <w:rPrChange w:id="848" w:author="Changes since 5.0" w:date="2022-08-01T08:50:00Z">
            <w:rPr>
              <w:b/>
              <w:noProof/>
              <w:lang w:eastAsia="en-GB"/>
            </w:rPr>
          </w:rPrChange>
        </w:rPr>
        <w:t>Trusted Root Certification Authorities.</w:t>
      </w:r>
      <w:r>
        <w:rPr>
          <w:rPrChange w:id="849" w:author="Changes since 5.0" w:date="2022-08-01T08:50:00Z">
            <w:rPr>
              <w:noProof/>
              <w:lang w:eastAsia="en-GB"/>
            </w:rPr>
          </w:rPrChange>
        </w:rPr>
        <w:t xml:space="preserve"> </w:t>
      </w:r>
      <w:r w:rsidRPr="00131683">
        <w:rPr>
          <w:b/>
          <w:rPrChange w:id="850" w:author="Changes since 5.0" w:date="2022-08-01T08:50:00Z">
            <w:rPr>
              <w:b/>
              <w:noProof/>
              <w:color w:val="FF0000"/>
              <w:lang w:eastAsia="en-GB"/>
            </w:rPr>
          </w:rPrChange>
        </w:rPr>
        <w:t>Right</w:t>
      </w:r>
      <w:ins w:id="851" w:author="Changes since 5.0" w:date="2022-08-01T08:50:00Z">
        <w:r w:rsidR="002D3AE6" w:rsidRPr="00131683">
          <w:rPr>
            <w:b/>
            <w:noProof/>
            <w:lang w:eastAsia="en-GB"/>
          </w:rPr>
          <w:t>-</w:t>
        </w:r>
      </w:ins>
      <w:del w:id="852" w:author="Changes since 5.0" w:date="2022-08-01T08:50:00Z">
        <w:r w:rsidRPr="00C74A90">
          <w:rPr>
            <w:b/>
            <w:noProof/>
            <w:color w:val="FF0000"/>
            <w:lang w:eastAsia="en-GB"/>
          </w:rPr>
          <w:delText xml:space="preserve"> </w:delText>
        </w:r>
      </w:del>
      <w:r w:rsidRPr="00131683">
        <w:rPr>
          <w:b/>
          <w:rPrChange w:id="853" w:author="Changes since 5.0" w:date="2022-08-01T08:50:00Z">
            <w:rPr>
              <w:b/>
              <w:noProof/>
              <w:color w:val="FF0000"/>
              <w:lang w:eastAsia="en-GB"/>
            </w:rPr>
          </w:rPrChange>
        </w:rPr>
        <w:t>click</w:t>
      </w:r>
      <w:r>
        <w:rPr>
          <w:noProof/>
          <w:lang w:eastAsia="en-GB"/>
        </w:rPr>
        <w:t xml:space="preserve"> on </w:t>
      </w:r>
      <w:r w:rsidRPr="00C74A90">
        <w:rPr>
          <w:b/>
          <w:noProof/>
          <w:lang w:eastAsia="en-GB"/>
        </w:rPr>
        <w:t xml:space="preserve">Certificates </w:t>
      </w:r>
      <w:r>
        <w:rPr>
          <w:noProof/>
          <w:lang w:eastAsia="en-GB"/>
        </w:rPr>
        <w:t xml:space="preserve">(under Trusted Root Certification Authorities), select </w:t>
      </w:r>
      <w:r w:rsidRPr="00C74A90">
        <w:rPr>
          <w:b/>
          <w:noProof/>
          <w:lang w:eastAsia="en-GB"/>
        </w:rPr>
        <w:t>All Tasks</w:t>
      </w:r>
      <w:r>
        <w:rPr>
          <w:noProof/>
          <w:lang w:eastAsia="en-GB"/>
        </w:rPr>
        <w:t xml:space="preserve"> and then select </w:t>
      </w:r>
      <w:r w:rsidRPr="00C74A90">
        <w:rPr>
          <w:b/>
          <w:noProof/>
          <w:lang w:eastAsia="en-GB"/>
        </w:rPr>
        <w:t>Import….</w:t>
      </w:r>
    </w:p>
    <w:p w14:paraId="47CE4AEA" w14:textId="77777777" w:rsidR="00BF259B" w:rsidRDefault="00BF259B">
      <w:pPr>
        <w:ind w:left="1440"/>
        <w:jc w:val="center"/>
        <w:rPr>
          <w:noProof/>
          <w:lang w:val="en-GB" w:eastAsia="en-GB"/>
        </w:rPr>
        <w:pPrChange w:id="854" w:author="Changes since 5.0" w:date="2022-08-01T08:50:00Z">
          <w:pPr>
            <w:ind w:left="1440"/>
          </w:pPr>
        </w:pPrChange>
      </w:pPr>
      <w:r w:rsidRPr="00C74A90">
        <w:rPr>
          <w:noProof/>
          <w:lang w:val="en-GB" w:eastAsia="en-GB"/>
        </w:rPr>
        <w:drawing>
          <wp:inline distT="0" distB="0" distL="0" distR="0" wp14:anchorId="7EAD73CF" wp14:editId="5F40DA30">
            <wp:extent cx="3219450" cy="2333625"/>
            <wp:effectExtent l="0" t="0" r="0" b="0"/>
            <wp:docPr id="278453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219450" cy="2333625"/>
                    </a:xfrm>
                    <a:prstGeom prst="rect">
                      <a:avLst/>
                    </a:prstGeom>
                    <a:noFill/>
                    <a:ln>
                      <a:noFill/>
                    </a:ln>
                  </pic:spPr>
                </pic:pic>
              </a:graphicData>
            </a:graphic>
          </wp:inline>
        </w:drawing>
      </w:r>
    </w:p>
    <w:p w14:paraId="501CC906" w14:textId="77777777" w:rsidR="00BF259B" w:rsidRDefault="00BF259B">
      <w:pPr>
        <w:pStyle w:val="ListBullet"/>
        <w:rPr>
          <w:noProof/>
          <w:lang w:eastAsia="en-GB"/>
        </w:rPr>
        <w:pPrChange w:id="855" w:author="Changes since 5.0" w:date="2022-08-01T08:50:00Z">
          <w:pPr>
            <w:numPr>
              <w:ilvl w:val="2"/>
              <w:numId w:val="17"/>
            </w:numPr>
            <w:ind w:left="2160" w:hanging="990"/>
          </w:pPr>
        </w:pPrChange>
      </w:pPr>
      <w:r>
        <w:rPr>
          <w:rPrChange w:id="856" w:author="Changes since 5.0" w:date="2022-08-01T08:50:00Z">
            <w:rPr>
              <w:noProof/>
              <w:lang w:eastAsia="en-GB"/>
            </w:rPr>
          </w:rPrChange>
        </w:rPr>
        <w:t xml:space="preserve">When the </w:t>
      </w:r>
      <w:r w:rsidRPr="00AC7EA7">
        <w:rPr>
          <w:b/>
          <w:rPrChange w:id="857" w:author="Changes since 5.0" w:date="2022-08-01T08:50:00Z">
            <w:rPr>
              <w:b/>
              <w:noProof/>
              <w:lang w:eastAsia="en-GB"/>
            </w:rPr>
          </w:rPrChange>
        </w:rPr>
        <w:t xml:space="preserve">Certificate Import Wizard </w:t>
      </w:r>
      <w:r>
        <w:rPr>
          <w:rPrChange w:id="858" w:author="Changes since 5.0" w:date="2022-08-01T08:50:00Z">
            <w:rPr>
              <w:noProof/>
              <w:lang w:eastAsia="en-GB"/>
            </w:rPr>
          </w:rPrChange>
        </w:rPr>
        <w:t xml:space="preserve">is displayed, verify that </w:t>
      </w:r>
      <w:r w:rsidRPr="00AC7EA7">
        <w:rPr>
          <w:b/>
          <w:rPrChange w:id="859" w:author="Changes since 5.0" w:date="2022-08-01T08:50:00Z">
            <w:rPr>
              <w:b/>
              <w:noProof/>
              <w:lang w:eastAsia="en-GB"/>
            </w:rPr>
          </w:rPrChange>
        </w:rPr>
        <w:t>Local Machine</w:t>
      </w:r>
      <w:r>
        <w:rPr>
          <w:rPrChange w:id="860" w:author="Changes since 5.0" w:date="2022-08-01T08:50:00Z">
            <w:rPr>
              <w:noProof/>
              <w:lang w:eastAsia="en-GB"/>
            </w:rPr>
          </w:rPrChange>
        </w:rPr>
        <w:t xml:space="preserve"> is selected for the </w:t>
      </w:r>
      <w:r w:rsidRPr="00D32009">
        <w:rPr>
          <w:b/>
          <w:i/>
          <w:rPrChange w:id="861" w:author="Changes since 5.0" w:date="2022-08-01T08:50:00Z">
            <w:rPr>
              <w:b/>
              <w:noProof/>
              <w:lang w:eastAsia="en-GB"/>
            </w:rPr>
          </w:rPrChange>
        </w:rPr>
        <w:t>Store Location</w:t>
      </w:r>
      <w:r>
        <w:rPr>
          <w:rPrChange w:id="862" w:author="Changes since 5.0" w:date="2022-08-01T08:50:00Z">
            <w:rPr>
              <w:noProof/>
              <w:lang w:eastAsia="en-GB"/>
            </w:rPr>
          </w:rPrChange>
        </w:rPr>
        <w:t xml:space="preserve"> and </w:t>
      </w:r>
      <w:del w:id="863" w:author="Changes since 5.0" w:date="2022-08-01T08:50:00Z">
        <w:r>
          <w:rPr>
            <w:noProof/>
            <w:lang w:eastAsia="en-GB"/>
          </w:rPr>
          <w:delText xml:space="preserve">then </w:delText>
        </w:r>
      </w:del>
      <w:r>
        <w:rPr>
          <w:rPrChange w:id="864" w:author="Changes since 5.0" w:date="2022-08-01T08:50:00Z">
            <w:rPr>
              <w:noProof/>
              <w:lang w:eastAsia="en-GB"/>
            </w:rPr>
          </w:rPrChange>
        </w:rPr>
        <w:t xml:space="preserve">click on </w:t>
      </w:r>
      <w:r w:rsidRPr="00D32009">
        <w:rPr>
          <w:b/>
          <w:i/>
          <w:rPrChange w:id="865" w:author="Changes since 5.0" w:date="2022-08-01T08:50:00Z">
            <w:rPr>
              <w:b/>
              <w:noProof/>
              <w:lang w:eastAsia="en-GB"/>
            </w:rPr>
          </w:rPrChange>
        </w:rPr>
        <w:t>Next</w:t>
      </w:r>
    </w:p>
    <w:p w14:paraId="7B58D919" w14:textId="77777777" w:rsidR="00BF259B" w:rsidRDefault="00BF259B" w:rsidP="005B17A0">
      <w:pPr>
        <w:ind w:left="1440"/>
        <w:rPr>
          <w:noProof/>
          <w:lang w:val="en-GB" w:eastAsia="en-GB"/>
        </w:rPr>
      </w:pPr>
      <w:r w:rsidRPr="00AC7EA7">
        <w:rPr>
          <w:noProof/>
          <w:lang w:val="en-GB" w:eastAsia="en-GB"/>
        </w:rPr>
        <w:lastRenderedPageBreak/>
        <w:drawing>
          <wp:inline distT="0" distB="0" distL="0" distR="0" wp14:anchorId="55FF455E" wp14:editId="3D151080">
            <wp:extent cx="2371725" cy="2276475"/>
            <wp:effectExtent l="0" t="0" r="0" b="0"/>
            <wp:docPr id="278453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371725" cy="2276475"/>
                    </a:xfrm>
                    <a:prstGeom prst="rect">
                      <a:avLst/>
                    </a:prstGeom>
                    <a:noFill/>
                    <a:ln>
                      <a:noFill/>
                    </a:ln>
                  </pic:spPr>
                </pic:pic>
              </a:graphicData>
            </a:graphic>
          </wp:inline>
        </w:drawing>
      </w:r>
    </w:p>
    <w:p w14:paraId="1A8D7FD5" w14:textId="712462CB" w:rsidR="00BF259B" w:rsidRDefault="00BF259B">
      <w:pPr>
        <w:pStyle w:val="ListBullet"/>
        <w:rPr>
          <w:noProof/>
          <w:lang w:eastAsia="en-GB"/>
        </w:rPr>
        <w:pPrChange w:id="866" w:author="Changes since 5.0" w:date="2022-08-01T08:50:00Z">
          <w:pPr>
            <w:numPr>
              <w:ilvl w:val="2"/>
              <w:numId w:val="17"/>
            </w:numPr>
            <w:ind w:left="2160" w:hanging="1080"/>
          </w:pPr>
        </w:pPrChange>
      </w:pPr>
      <w:r w:rsidRPr="00627D11">
        <w:rPr>
          <w:rPrChange w:id="867" w:author="Changes since 5.0" w:date="2022-08-01T08:50:00Z">
            <w:rPr>
              <w:b/>
              <w:noProof/>
              <w:lang w:eastAsia="en-GB"/>
            </w:rPr>
          </w:rPrChange>
        </w:rPr>
        <w:t>Browse</w:t>
      </w:r>
      <w:r>
        <w:rPr>
          <w:rPrChange w:id="868" w:author="Changes since 5.0" w:date="2022-08-01T08:50:00Z">
            <w:rPr>
              <w:noProof/>
              <w:lang w:eastAsia="en-GB"/>
            </w:rPr>
          </w:rPrChange>
        </w:rPr>
        <w:t xml:space="preserve"> and select the file </w:t>
      </w:r>
      <w:r w:rsidRPr="00D53326">
        <w:rPr>
          <w:b/>
          <w:i/>
          <w:rPrChange w:id="869" w:author="Changes since 5.0" w:date="2022-08-01T08:50:00Z">
            <w:rPr>
              <w:b/>
            </w:rPr>
          </w:rPrChange>
        </w:rPr>
        <w:t>D:\Vision4\certificates\vision\Server.crt</w:t>
      </w:r>
      <w:r>
        <w:rPr>
          <w:rPrChange w:id="870" w:author="Changes since 5.0" w:date="2022-08-01T08:50:00Z">
            <w:rPr>
              <w:noProof/>
              <w:lang w:eastAsia="en-GB"/>
            </w:rPr>
          </w:rPrChange>
        </w:rPr>
        <w:t xml:space="preserve"> and </w:t>
      </w:r>
      <w:del w:id="871" w:author="Changes since 5.0" w:date="2022-08-01T08:50:00Z">
        <w:r>
          <w:rPr>
            <w:noProof/>
            <w:lang w:eastAsia="en-GB"/>
          </w:rPr>
          <w:delText xml:space="preserve">then </w:delText>
        </w:r>
      </w:del>
      <w:r>
        <w:rPr>
          <w:rPrChange w:id="872" w:author="Changes since 5.0" w:date="2022-08-01T08:50:00Z">
            <w:rPr>
              <w:noProof/>
              <w:lang w:eastAsia="en-GB"/>
            </w:rPr>
          </w:rPrChange>
        </w:rPr>
        <w:t xml:space="preserve">click on </w:t>
      </w:r>
      <w:r w:rsidRPr="00D53326">
        <w:rPr>
          <w:b/>
          <w:i/>
          <w:rPrChange w:id="873" w:author="Changes since 5.0" w:date="2022-08-01T08:50:00Z">
            <w:rPr>
              <w:b/>
              <w:noProof/>
              <w:lang w:eastAsia="en-GB"/>
            </w:rPr>
          </w:rPrChange>
        </w:rPr>
        <w:t>Next</w:t>
      </w:r>
    </w:p>
    <w:p w14:paraId="416DC9A6" w14:textId="77777777" w:rsidR="00BF259B" w:rsidRDefault="00BF259B">
      <w:pPr>
        <w:ind w:left="1440"/>
        <w:jc w:val="center"/>
        <w:rPr>
          <w:noProof/>
          <w:lang w:val="en-GB" w:eastAsia="en-GB"/>
        </w:rPr>
        <w:pPrChange w:id="874" w:author="Changes since 5.0" w:date="2022-08-01T08:50:00Z">
          <w:pPr>
            <w:ind w:left="1440"/>
          </w:pPr>
        </w:pPrChange>
      </w:pPr>
      <w:r w:rsidRPr="0026486F">
        <w:rPr>
          <w:noProof/>
          <w:lang w:val="en-GB" w:eastAsia="en-GB"/>
        </w:rPr>
        <w:drawing>
          <wp:inline distT="0" distB="0" distL="0" distR="0" wp14:anchorId="6C26C0CF" wp14:editId="25BFBBE3">
            <wp:extent cx="2028825" cy="1981200"/>
            <wp:effectExtent l="0" t="0" r="0" b="0"/>
            <wp:docPr id="278453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028825" cy="1981200"/>
                    </a:xfrm>
                    <a:prstGeom prst="rect">
                      <a:avLst/>
                    </a:prstGeom>
                    <a:noFill/>
                    <a:ln>
                      <a:noFill/>
                    </a:ln>
                  </pic:spPr>
                </pic:pic>
              </a:graphicData>
            </a:graphic>
          </wp:inline>
        </w:drawing>
      </w:r>
    </w:p>
    <w:p w14:paraId="2BDDB2C8" w14:textId="6B5FAE2D" w:rsidR="00BF259B" w:rsidRDefault="00BF259B">
      <w:pPr>
        <w:pStyle w:val="ListBullet"/>
        <w:rPr>
          <w:noProof/>
          <w:lang w:eastAsia="en-GB"/>
        </w:rPr>
        <w:pPrChange w:id="875" w:author="Changes since 5.0" w:date="2022-08-01T08:50:00Z">
          <w:pPr>
            <w:numPr>
              <w:ilvl w:val="2"/>
              <w:numId w:val="17"/>
            </w:numPr>
            <w:ind w:left="2160" w:hanging="990"/>
          </w:pPr>
        </w:pPrChange>
      </w:pPr>
      <w:r>
        <w:rPr>
          <w:rPrChange w:id="876" w:author="Changes since 5.0" w:date="2022-08-01T08:50:00Z">
            <w:rPr>
              <w:noProof/>
              <w:lang w:eastAsia="en-GB"/>
            </w:rPr>
          </w:rPrChange>
        </w:rPr>
        <w:t xml:space="preserve">Verify that </w:t>
      </w:r>
      <w:r w:rsidRPr="00B9720F">
        <w:rPr>
          <w:b/>
          <w:rPrChange w:id="877" w:author="Changes since 5.0" w:date="2022-08-01T08:50:00Z">
            <w:rPr>
              <w:b/>
              <w:noProof/>
              <w:lang w:eastAsia="en-GB"/>
            </w:rPr>
          </w:rPrChange>
        </w:rPr>
        <w:t>Trusted Root Certification Authorities</w:t>
      </w:r>
      <w:r>
        <w:rPr>
          <w:rPrChange w:id="878" w:author="Changes since 5.0" w:date="2022-08-01T08:50:00Z">
            <w:rPr>
              <w:noProof/>
              <w:lang w:eastAsia="en-GB"/>
            </w:rPr>
          </w:rPrChange>
        </w:rPr>
        <w:t xml:space="preserve"> </w:t>
      </w:r>
      <w:ins w:id="879" w:author="Changes since 5.0" w:date="2022-08-01T08:50:00Z">
        <w:r w:rsidR="002D3AE6">
          <w:rPr>
            <w:noProof/>
            <w:lang w:eastAsia="en-GB"/>
          </w:rPr>
          <w:t>are</w:t>
        </w:r>
      </w:ins>
      <w:del w:id="880" w:author="Changes since 5.0" w:date="2022-08-01T08:50:00Z">
        <w:r>
          <w:rPr>
            <w:noProof/>
            <w:lang w:eastAsia="en-GB"/>
          </w:rPr>
          <w:delText>is</w:delText>
        </w:r>
      </w:del>
      <w:r>
        <w:rPr>
          <w:rPrChange w:id="881" w:author="Changes since 5.0" w:date="2022-08-01T08:50:00Z">
            <w:rPr>
              <w:noProof/>
              <w:lang w:eastAsia="en-GB"/>
            </w:rPr>
          </w:rPrChange>
        </w:rPr>
        <w:t xml:space="preserve"> selected as shown, </w:t>
      </w:r>
      <w:ins w:id="882" w:author="Changes since 5.0" w:date="2022-08-01T08:50:00Z">
        <w:r w:rsidR="00DB0660">
          <w:rPr>
            <w:noProof/>
            <w:lang w:eastAsia="en-GB"/>
          </w:rPr>
          <w:t>and</w:t>
        </w:r>
      </w:ins>
      <w:del w:id="883" w:author="Changes since 5.0" w:date="2022-08-01T08:50:00Z">
        <w:r>
          <w:rPr>
            <w:noProof/>
            <w:lang w:eastAsia="en-GB"/>
          </w:rPr>
          <w:delText>then</w:delText>
        </w:r>
      </w:del>
      <w:r>
        <w:rPr>
          <w:rPrChange w:id="884" w:author="Changes since 5.0" w:date="2022-08-01T08:50:00Z">
            <w:rPr>
              <w:noProof/>
              <w:lang w:eastAsia="en-GB"/>
            </w:rPr>
          </w:rPrChange>
        </w:rPr>
        <w:t xml:space="preserve"> </w:t>
      </w:r>
      <w:r>
        <w:rPr>
          <w:noProof/>
          <w:lang w:eastAsia="en-GB"/>
        </w:rPr>
        <w:t xml:space="preserve">click on </w:t>
      </w:r>
      <w:r w:rsidRPr="00B9720F">
        <w:rPr>
          <w:b/>
          <w:noProof/>
          <w:lang w:eastAsia="en-GB"/>
        </w:rPr>
        <w:t>Next</w:t>
      </w:r>
    </w:p>
    <w:p w14:paraId="73207573" w14:textId="77777777" w:rsidR="00BF259B" w:rsidRDefault="00BF259B">
      <w:pPr>
        <w:ind w:left="1440"/>
        <w:jc w:val="center"/>
        <w:rPr>
          <w:noProof/>
          <w:lang w:val="en-GB" w:eastAsia="en-GB"/>
        </w:rPr>
        <w:pPrChange w:id="885" w:author="Changes since 5.0" w:date="2022-08-01T08:50:00Z">
          <w:pPr>
            <w:ind w:left="1440"/>
          </w:pPr>
        </w:pPrChange>
      </w:pPr>
      <w:r w:rsidRPr="00B9720F">
        <w:rPr>
          <w:noProof/>
          <w:lang w:val="en-GB" w:eastAsia="en-GB"/>
        </w:rPr>
        <w:drawing>
          <wp:inline distT="0" distB="0" distL="0" distR="0" wp14:anchorId="4797C284" wp14:editId="240E0DA2">
            <wp:extent cx="2076450" cy="2000250"/>
            <wp:effectExtent l="0" t="0" r="0" b="0"/>
            <wp:docPr id="278453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076450" cy="2000250"/>
                    </a:xfrm>
                    <a:prstGeom prst="rect">
                      <a:avLst/>
                    </a:prstGeom>
                    <a:noFill/>
                    <a:ln>
                      <a:noFill/>
                    </a:ln>
                  </pic:spPr>
                </pic:pic>
              </a:graphicData>
            </a:graphic>
          </wp:inline>
        </w:drawing>
      </w:r>
    </w:p>
    <w:p w14:paraId="3F46B1F7" w14:textId="77777777" w:rsidR="00BF259B" w:rsidRDefault="00BF259B">
      <w:pPr>
        <w:pStyle w:val="ListBullet"/>
        <w:rPr>
          <w:noProof/>
          <w:lang w:eastAsia="en-GB"/>
        </w:rPr>
        <w:pPrChange w:id="886" w:author="Changes since 5.0" w:date="2022-08-01T08:50:00Z">
          <w:pPr>
            <w:numPr>
              <w:ilvl w:val="2"/>
              <w:numId w:val="17"/>
            </w:numPr>
            <w:ind w:left="2160" w:hanging="900"/>
          </w:pPr>
        </w:pPrChange>
      </w:pPr>
      <w:r>
        <w:rPr>
          <w:rPrChange w:id="887" w:author="Changes since 5.0" w:date="2022-08-01T08:50:00Z">
            <w:rPr>
              <w:noProof/>
              <w:lang w:eastAsia="en-GB"/>
            </w:rPr>
          </w:rPrChange>
        </w:rPr>
        <w:t xml:space="preserve">Review the information displayed and </w:t>
      </w:r>
      <w:del w:id="888" w:author="Changes since 5.0" w:date="2022-08-01T08:50:00Z">
        <w:r>
          <w:rPr>
            <w:noProof/>
            <w:lang w:eastAsia="en-GB"/>
          </w:rPr>
          <w:delText xml:space="preserve">then </w:delText>
        </w:r>
      </w:del>
      <w:r>
        <w:rPr>
          <w:rPrChange w:id="889" w:author="Changes since 5.0" w:date="2022-08-01T08:50:00Z">
            <w:rPr>
              <w:noProof/>
              <w:lang w:eastAsia="en-GB"/>
            </w:rPr>
          </w:rPrChange>
        </w:rPr>
        <w:t xml:space="preserve">click on </w:t>
      </w:r>
      <w:r w:rsidRPr="00DB0660">
        <w:rPr>
          <w:b/>
          <w:i/>
          <w:rPrChange w:id="890" w:author="Changes since 5.0" w:date="2022-08-01T08:50:00Z">
            <w:rPr>
              <w:noProof/>
              <w:lang w:eastAsia="en-GB"/>
            </w:rPr>
          </w:rPrChange>
        </w:rPr>
        <w:t>Finish</w:t>
      </w:r>
      <w:r>
        <w:rPr>
          <w:noProof/>
          <w:lang w:eastAsia="en-GB"/>
        </w:rPr>
        <w:t>.</w:t>
      </w:r>
    </w:p>
    <w:p w14:paraId="16262DDF" w14:textId="77777777" w:rsidR="00BF259B" w:rsidRDefault="00BF259B">
      <w:pPr>
        <w:ind w:left="1440"/>
        <w:jc w:val="center"/>
        <w:rPr>
          <w:noProof/>
          <w:lang w:val="en-GB" w:eastAsia="en-GB"/>
        </w:rPr>
        <w:pPrChange w:id="891" w:author="Changes since 5.0" w:date="2022-08-01T08:50:00Z">
          <w:pPr>
            <w:ind w:left="1440"/>
          </w:pPr>
        </w:pPrChange>
      </w:pPr>
      <w:r w:rsidRPr="0026486F">
        <w:rPr>
          <w:noProof/>
          <w:lang w:val="en-GB" w:eastAsia="en-GB"/>
        </w:rPr>
        <w:lastRenderedPageBreak/>
        <w:drawing>
          <wp:inline distT="0" distB="0" distL="0" distR="0" wp14:anchorId="4A2DC4DC" wp14:editId="58E610ED">
            <wp:extent cx="1714500" cy="1676400"/>
            <wp:effectExtent l="0" t="0" r="0" b="0"/>
            <wp:docPr id="278453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714500" cy="1676400"/>
                    </a:xfrm>
                    <a:prstGeom prst="rect">
                      <a:avLst/>
                    </a:prstGeom>
                    <a:noFill/>
                    <a:ln>
                      <a:noFill/>
                    </a:ln>
                  </pic:spPr>
                </pic:pic>
              </a:graphicData>
            </a:graphic>
          </wp:inline>
        </w:drawing>
      </w:r>
    </w:p>
    <w:p w14:paraId="51BA6F05" w14:textId="50A9EE41" w:rsidR="00BF259B" w:rsidRDefault="00DB0660">
      <w:pPr>
        <w:pStyle w:val="ListBullet"/>
        <w:rPr>
          <w:noProof/>
          <w:lang w:eastAsia="en-GB"/>
        </w:rPr>
        <w:pPrChange w:id="892" w:author="Changes since 5.0" w:date="2022-08-01T08:50:00Z">
          <w:pPr>
            <w:numPr>
              <w:ilvl w:val="2"/>
              <w:numId w:val="17"/>
            </w:numPr>
            <w:ind w:left="2160" w:hanging="1080"/>
          </w:pPr>
        </w:pPrChange>
      </w:pPr>
      <w:ins w:id="893" w:author="Changes since 5.0" w:date="2022-08-01T08:50:00Z">
        <w:r>
          <w:rPr>
            <w:noProof/>
            <w:lang w:eastAsia="en-GB"/>
          </w:rPr>
          <w:t>Clikc on</w:t>
        </w:r>
      </w:ins>
      <w:del w:id="894" w:author="Changes since 5.0" w:date="2022-08-01T08:50:00Z">
        <w:r w:rsidR="00BF259B">
          <w:rPr>
            <w:noProof/>
            <w:lang w:eastAsia="en-GB"/>
          </w:rPr>
          <w:delText>Press</w:delText>
        </w:r>
      </w:del>
      <w:r w:rsidR="00BF259B">
        <w:rPr>
          <w:rPrChange w:id="895" w:author="Changes since 5.0" w:date="2022-08-01T08:50:00Z">
            <w:rPr>
              <w:noProof/>
              <w:lang w:eastAsia="en-GB"/>
            </w:rPr>
          </w:rPrChange>
        </w:rPr>
        <w:t xml:space="preserve"> </w:t>
      </w:r>
      <w:r w:rsidR="00BF259B" w:rsidRPr="00DB0660">
        <w:rPr>
          <w:b/>
          <w:i/>
          <w:rPrChange w:id="896" w:author="Changes since 5.0" w:date="2022-08-01T08:50:00Z">
            <w:rPr>
              <w:b/>
              <w:noProof/>
              <w:lang w:eastAsia="en-GB"/>
            </w:rPr>
          </w:rPrChange>
        </w:rPr>
        <w:t>OK</w:t>
      </w:r>
      <w:r w:rsidR="00BF259B">
        <w:rPr>
          <w:noProof/>
          <w:lang w:eastAsia="en-GB"/>
        </w:rPr>
        <w:t xml:space="preserve"> when the import success message is displayed</w:t>
      </w:r>
    </w:p>
    <w:p w14:paraId="7841F6B1" w14:textId="77777777" w:rsidR="00BF259B" w:rsidRDefault="00BF259B" w:rsidP="005B17A0">
      <w:pPr>
        <w:ind w:left="1440"/>
        <w:rPr>
          <w:noProof/>
          <w:lang w:val="en-GB" w:eastAsia="en-GB"/>
        </w:rPr>
      </w:pPr>
      <w:r w:rsidRPr="00843648">
        <w:rPr>
          <w:noProof/>
          <w:lang w:val="en-GB" w:eastAsia="en-GB"/>
        </w:rPr>
        <w:drawing>
          <wp:inline distT="0" distB="0" distL="0" distR="0" wp14:anchorId="0D24283F" wp14:editId="3F28ABB0">
            <wp:extent cx="1571625" cy="1066800"/>
            <wp:effectExtent l="0" t="0" r="0" b="0"/>
            <wp:docPr id="278453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571625" cy="1066800"/>
                    </a:xfrm>
                    <a:prstGeom prst="rect">
                      <a:avLst/>
                    </a:prstGeom>
                    <a:noFill/>
                    <a:ln>
                      <a:noFill/>
                    </a:ln>
                  </pic:spPr>
                </pic:pic>
              </a:graphicData>
            </a:graphic>
          </wp:inline>
        </w:drawing>
      </w:r>
    </w:p>
    <w:p w14:paraId="15A1E960" w14:textId="024BEEA2" w:rsidR="00BF259B" w:rsidRDefault="00BF259B">
      <w:pPr>
        <w:pStyle w:val="ListBullet"/>
        <w:rPr>
          <w:noProof/>
          <w:lang w:eastAsia="en-GB"/>
        </w:rPr>
        <w:pPrChange w:id="897" w:author="Changes since 5.0" w:date="2022-08-01T08:50:00Z">
          <w:pPr>
            <w:numPr>
              <w:ilvl w:val="2"/>
              <w:numId w:val="17"/>
            </w:numPr>
            <w:ind w:left="2160" w:hanging="1080"/>
          </w:pPr>
        </w:pPrChange>
      </w:pPr>
      <w:r>
        <w:rPr>
          <w:rPrChange w:id="898" w:author="Changes since 5.0" w:date="2022-08-01T08:50:00Z">
            <w:rPr>
              <w:noProof/>
              <w:lang w:eastAsia="en-GB"/>
            </w:rPr>
          </w:rPrChange>
        </w:rPr>
        <w:t>In the left</w:t>
      </w:r>
      <w:ins w:id="899" w:author="Changes since 5.0" w:date="2022-08-01T08:50:00Z">
        <w:r w:rsidR="00BA4F2F">
          <w:rPr>
            <w:noProof/>
            <w:lang w:eastAsia="en-GB"/>
          </w:rPr>
          <w:t>-</w:t>
        </w:r>
      </w:ins>
      <w:del w:id="900" w:author="Changes since 5.0" w:date="2022-08-01T08:50:00Z">
        <w:r>
          <w:rPr>
            <w:noProof/>
            <w:lang w:eastAsia="en-GB"/>
          </w:rPr>
          <w:delText xml:space="preserve"> </w:delText>
        </w:r>
      </w:del>
      <w:r>
        <w:rPr>
          <w:rPrChange w:id="901" w:author="Changes since 5.0" w:date="2022-08-01T08:50:00Z">
            <w:rPr>
              <w:noProof/>
              <w:lang w:eastAsia="en-GB"/>
            </w:rPr>
          </w:rPrChange>
        </w:rPr>
        <w:t>hand pane, left</w:t>
      </w:r>
      <w:ins w:id="902" w:author="Changes since 5.0" w:date="2022-08-01T08:50:00Z">
        <w:r w:rsidR="00BA4F2F">
          <w:rPr>
            <w:noProof/>
            <w:lang w:eastAsia="en-GB"/>
          </w:rPr>
          <w:t>-</w:t>
        </w:r>
      </w:ins>
      <w:del w:id="903" w:author="Changes since 5.0" w:date="2022-08-01T08:50:00Z">
        <w:r>
          <w:rPr>
            <w:noProof/>
            <w:lang w:eastAsia="en-GB"/>
          </w:rPr>
          <w:delText xml:space="preserve"> </w:delText>
        </w:r>
      </w:del>
      <w:r>
        <w:rPr>
          <w:rPrChange w:id="904" w:author="Changes since 5.0" w:date="2022-08-01T08:50:00Z">
            <w:rPr>
              <w:noProof/>
              <w:lang w:eastAsia="en-GB"/>
            </w:rPr>
          </w:rPrChange>
        </w:rPr>
        <w:t xml:space="preserve">click on </w:t>
      </w:r>
      <w:r w:rsidRPr="00F9003A">
        <w:rPr>
          <w:b/>
          <w:rPrChange w:id="905" w:author="Changes since 5.0" w:date="2022-08-01T08:50:00Z">
            <w:rPr>
              <w:b/>
              <w:noProof/>
              <w:lang w:eastAsia="en-GB"/>
            </w:rPr>
          </w:rPrChange>
        </w:rPr>
        <w:t>Certificates</w:t>
      </w:r>
      <w:r>
        <w:rPr>
          <w:rPrChange w:id="906" w:author="Changes since 5.0" w:date="2022-08-01T08:50:00Z">
            <w:rPr>
              <w:noProof/>
              <w:lang w:eastAsia="en-GB"/>
            </w:rPr>
          </w:rPrChange>
        </w:rPr>
        <w:t xml:space="preserve"> (under Trusted Root Certification Authorities) and verify that the certificate has been correctly </w:t>
      </w:r>
      <w:ins w:id="907" w:author="Changes since 5.0" w:date="2022-08-01T08:50:00Z">
        <w:r>
          <w:rPr>
            <w:noProof/>
            <w:lang w:eastAsia="en-GB"/>
          </w:rPr>
          <w:t>import</w:t>
        </w:r>
        <w:r w:rsidR="00BA4F2F">
          <w:rPr>
            <w:noProof/>
            <w:lang w:eastAsia="en-GB"/>
          </w:rPr>
          <w:t>ed</w:t>
        </w:r>
      </w:ins>
      <w:del w:id="908" w:author="Changes since 5.0" w:date="2022-08-01T08:50:00Z">
        <w:r>
          <w:rPr>
            <w:noProof/>
            <w:lang w:eastAsia="en-GB"/>
          </w:rPr>
          <w:delText>import</w:delText>
        </w:r>
      </w:del>
      <w:r>
        <w:rPr>
          <w:rPrChange w:id="909" w:author="Changes since 5.0" w:date="2022-08-01T08:50:00Z">
            <w:rPr>
              <w:noProof/>
              <w:lang w:eastAsia="en-GB"/>
            </w:rPr>
          </w:rPrChange>
        </w:rPr>
        <w:t>.</w:t>
      </w:r>
    </w:p>
    <w:p w14:paraId="7F82D220" w14:textId="77777777" w:rsidR="00BF259B" w:rsidRDefault="00BF259B">
      <w:pPr>
        <w:ind w:left="1440"/>
        <w:jc w:val="center"/>
        <w:rPr>
          <w:noProof/>
          <w:lang w:val="en-GB" w:eastAsia="en-GB"/>
        </w:rPr>
        <w:pPrChange w:id="910" w:author="Changes since 5.0" w:date="2022-08-01T08:50:00Z">
          <w:pPr>
            <w:ind w:left="1440"/>
          </w:pPr>
        </w:pPrChange>
      </w:pPr>
      <w:r w:rsidRPr="00672061">
        <w:rPr>
          <w:noProof/>
          <w:lang w:val="en-GB" w:eastAsia="en-GB"/>
        </w:rPr>
        <w:drawing>
          <wp:inline distT="0" distB="0" distL="0" distR="0" wp14:anchorId="164F5EA0" wp14:editId="7DEDD1E0">
            <wp:extent cx="5191125" cy="2914650"/>
            <wp:effectExtent l="0" t="0" r="0" b="0"/>
            <wp:docPr id="278453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191125" cy="2914650"/>
                    </a:xfrm>
                    <a:prstGeom prst="rect">
                      <a:avLst/>
                    </a:prstGeom>
                    <a:noFill/>
                    <a:ln>
                      <a:noFill/>
                    </a:ln>
                  </pic:spPr>
                </pic:pic>
              </a:graphicData>
            </a:graphic>
          </wp:inline>
        </w:drawing>
      </w:r>
    </w:p>
    <w:p w14:paraId="58C4160D" w14:textId="431F5605" w:rsidR="00BF259B" w:rsidRPr="005A521B" w:rsidRDefault="00BF259B">
      <w:pPr>
        <w:pStyle w:val="ListBullet"/>
        <w:rPr>
          <w:noProof/>
          <w:lang w:eastAsia="en-GB"/>
        </w:rPr>
        <w:pPrChange w:id="911" w:author="Changes since 5.0" w:date="2022-08-01T08:50:00Z">
          <w:pPr>
            <w:numPr>
              <w:ilvl w:val="2"/>
              <w:numId w:val="17"/>
            </w:numPr>
            <w:ind w:left="2160" w:hanging="1440"/>
          </w:pPr>
        </w:pPrChange>
      </w:pPr>
      <w:r>
        <w:rPr>
          <w:rPrChange w:id="912" w:author="Changes since 5.0" w:date="2022-08-01T08:50:00Z">
            <w:rPr>
              <w:noProof/>
              <w:lang w:eastAsia="en-GB"/>
            </w:rPr>
          </w:rPrChange>
        </w:rPr>
        <w:t xml:space="preserve">Exit the Console window. Select </w:t>
      </w:r>
      <w:r w:rsidRPr="007E38A6">
        <w:rPr>
          <w:b/>
          <w:i/>
          <w:rPrChange w:id="913" w:author="Changes since 5.0" w:date="2022-08-01T08:50:00Z">
            <w:rPr>
              <w:b/>
              <w:noProof/>
              <w:lang w:eastAsia="en-GB"/>
            </w:rPr>
          </w:rPrChange>
        </w:rPr>
        <w:t>No</w:t>
      </w:r>
      <w:r>
        <w:rPr>
          <w:rPrChange w:id="914" w:author="Changes since 5.0" w:date="2022-08-01T08:50:00Z">
            <w:rPr>
              <w:noProof/>
              <w:lang w:eastAsia="en-GB"/>
            </w:rPr>
          </w:rPrChange>
        </w:rPr>
        <w:t xml:space="preserve"> when </w:t>
      </w:r>
      <w:ins w:id="915" w:author="Changes since 5.0" w:date="2022-08-01T08:50:00Z">
        <w:r>
          <w:rPr>
            <w:noProof/>
            <w:lang w:eastAsia="en-GB"/>
          </w:rPr>
          <w:t>prom</w:t>
        </w:r>
        <w:r w:rsidR="00BA4F2F">
          <w:rPr>
            <w:noProof/>
            <w:lang w:eastAsia="en-GB"/>
          </w:rPr>
          <w:t>p</w:t>
        </w:r>
        <w:r>
          <w:rPr>
            <w:noProof/>
            <w:lang w:eastAsia="en-GB"/>
          </w:rPr>
          <w:t>ted</w:t>
        </w:r>
      </w:ins>
      <w:del w:id="916" w:author="Changes since 5.0" w:date="2022-08-01T08:50:00Z">
        <w:r>
          <w:rPr>
            <w:noProof/>
            <w:lang w:eastAsia="en-GB"/>
          </w:rPr>
          <w:delText>promoted</w:delText>
        </w:r>
      </w:del>
      <w:r>
        <w:rPr>
          <w:rPrChange w:id="917" w:author="Changes since 5.0" w:date="2022-08-01T08:50:00Z">
            <w:rPr>
              <w:noProof/>
              <w:lang w:eastAsia="en-GB"/>
            </w:rPr>
          </w:rPrChange>
        </w:rPr>
        <w:t xml:space="preserve"> to save settings</w:t>
      </w:r>
    </w:p>
    <w:p w14:paraId="758ED772" w14:textId="77777777" w:rsidR="00BF259B" w:rsidRDefault="00BF259B">
      <w:pPr>
        <w:pStyle w:val="ListBullet"/>
        <w:rPr>
          <w:noProof/>
          <w:lang w:eastAsia="en-GB"/>
        </w:rPr>
        <w:pPrChange w:id="918" w:author="Changes since 5.0" w:date="2022-08-01T08:50:00Z">
          <w:pPr>
            <w:numPr>
              <w:ilvl w:val="2"/>
              <w:numId w:val="17"/>
            </w:numPr>
            <w:ind w:left="2160" w:hanging="1440"/>
          </w:pPr>
        </w:pPrChange>
      </w:pPr>
      <w:r>
        <w:rPr>
          <w:rPrChange w:id="919" w:author="Changes since 5.0" w:date="2022-08-01T08:50:00Z">
            <w:rPr>
              <w:noProof/>
              <w:lang w:eastAsia="en-GB"/>
            </w:rPr>
          </w:rPrChange>
        </w:rPr>
        <w:t xml:space="preserve">Restart the </w:t>
      </w:r>
      <w:proofErr w:type="spellStart"/>
      <w:r w:rsidRPr="009F71E6">
        <w:rPr>
          <w:b/>
          <w:i/>
          <w:rPrChange w:id="920" w:author="Changes since 5.0" w:date="2022-08-01T08:50:00Z">
            <w:rPr>
              <w:noProof/>
              <w:lang w:eastAsia="en-GB"/>
            </w:rPr>
          </w:rPrChange>
        </w:rPr>
        <w:t>ncr_vision_tomcat</w:t>
      </w:r>
      <w:proofErr w:type="spellEnd"/>
      <w:r>
        <w:rPr>
          <w:noProof/>
          <w:lang w:eastAsia="en-GB"/>
        </w:rPr>
        <w:t xml:space="preserve"> service and verify that there are no errors in the current error log file (Locate in </w:t>
      </w:r>
      <w:r w:rsidRPr="009F71E6">
        <w:rPr>
          <w:b/>
          <w:i/>
          <w:rPrChange w:id="921" w:author="Changes since 5.0" w:date="2022-08-01T08:50:00Z">
            <w:rPr>
              <w:noProof/>
              <w:lang w:eastAsia="en-GB"/>
            </w:rPr>
          </w:rPrChange>
        </w:rPr>
        <w:t>C:\ncr\vision\products\ncr_vision_tomcat\logs</w:t>
      </w:r>
      <w:r>
        <w:rPr>
          <w:noProof/>
          <w:lang w:eastAsia="en-GB"/>
        </w:rPr>
        <w:t>). The entry should look similar to the following:</w:t>
      </w:r>
    </w:p>
    <w:p w14:paraId="03EC31BF" w14:textId="77777777" w:rsidR="00BF259B" w:rsidRDefault="00BF259B">
      <w:pPr>
        <w:ind w:left="720"/>
        <w:jc w:val="center"/>
        <w:rPr>
          <w:noProof/>
          <w:lang w:val="en-GB" w:eastAsia="en-GB"/>
        </w:rPr>
        <w:pPrChange w:id="922" w:author="Changes since 5.0" w:date="2022-08-01T08:50:00Z">
          <w:pPr>
            <w:ind w:left="720"/>
          </w:pPr>
        </w:pPrChange>
      </w:pPr>
      <w:r>
        <w:rPr>
          <w:noProof/>
          <w:lang w:val="en-GB" w:eastAsia="en-GB"/>
        </w:rPr>
        <w:drawing>
          <wp:inline distT="0" distB="0" distL="0" distR="0" wp14:anchorId="27996F98" wp14:editId="445ADF61">
            <wp:extent cx="6286500" cy="695325"/>
            <wp:effectExtent l="0" t="0" r="0" b="0"/>
            <wp:docPr id="278453107" name="Picture 278453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6286500" cy="695325"/>
                    </a:xfrm>
                    <a:prstGeom prst="rect">
                      <a:avLst/>
                    </a:prstGeom>
                    <a:noFill/>
                    <a:ln>
                      <a:noFill/>
                    </a:ln>
                  </pic:spPr>
                </pic:pic>
              </a:graphicData>
            </a:graphic>
          </wp:inline>
        </w:drawing>
      </w:r>
    </w:p>
    <w:p w14:paraId="173D0D48" w14:textId="77777777" w:rsidR="00BF259B" w:rsidRDefault="00BF259B">
      <w:pPr>
        <w:pStyle w:val="ListBullet"/>
        <w:rPr>
          <w:noProof/>
          <w:lang w:eastAsia="en-GB"/>
        </w:rPr>
        <w:pPrChange w:id="923" w:author="Changes since 5.0" w:date="2022-08-01T08:50:00Z">
          <w:pPr>
            <w:numPr>
              <w:ilvl w:val="2"/>
              <w:numId w:val="17"/>
            </w:numPr>
            <w:ind w:left="1440" w:hanging="630"/>
          </w:pPr>
        </w:pPrChange>
      </w:pPr>
      <w:r>
        <w:rPr>
          <w:rPrChange w:id="924" w:author="Changes since 5.0" w:date="2022-08-01T08:50:00Z">
            <w:rPr>
              <w:noProof/>
              <w:lang w:eastAsia="en-GB"/>
            </w:rPr>
          </w:rPrChange>
        </w:rPr>
        <w:lastRenderedPageBreak/>
        <w:t xml:space="preserve">Restart the </w:t>
      </w:r>
      <w:r w:rsidRPr="00111418">
        <w:rPr>
          <w:b/>
          <w:i/>
          <w:rPrChange w:id="925" w:author="Changes since 5.0" w:date="2022-08-01T08:50:00Z">
            <w:rPr>
              <w:noProof/>
              <w:lang w:eastAsia="en-GB"/>
            </w:rPr>
          </w:rPrChange>
        </w:rPr>
        <w:t>Application Server</w:t>
      </w:r>
      <w:r>
        <w:rPr>
          <w:noProof/>
          <w:lang w:eastAsia="en-GB"/>
        </w:rPr>
        <w:t xml:space="preserve"> (this is needed to configure various Windows Environment variables required for the rest of the installation process). </w:t>
      </w:r>
    </w:p>
    <w:p w14:paraId="1C335308" w14:textId="797B7184" w:rsidR="00BF259B" w:rsidRPr="00AB6F9B" w:rsidRDefault="00BF259B">
      <w:pPr>
        <w:pStyle w:val="Note"/>
        <w:rPr>
          <w:rPrChange w:id="926" w:author="Changes since 5.0" w:date="2022-08-01T08:50:00Z">
            <w:rPr>
              <w:noProof/>
              <w:color w:val="FF0000"/>
              <w:lang w:val="en-GB" w:eastAsia="en-GB"/>
            </w:rPr>
          </w:rPrChange>
        </w:rPr>
        <w:pPrChange w:id="927" w:author="Changes since 5.0" w:date="2022-08-01T08:50:00Z">
          <w:pPr>
            <w:ind w:left="360"/>
          </w:pPr>
        </w:pPrChange>
      </w:pPr>
      <w:r w:rsidRPr="00111418">
        <w:rPr>
          <w:b/>
          <w:rPrChange w:id="928" w:author="Changes since 5.0" w:date="2022-08-01T08:50:00Z">
            <w:rPr>
              <w:noProof/>
              <w:color w:val="FF0000"/>
              <w:lang w:eastAsia="en-GB"/>
            </w:rPr>
          </w:rPrChange>
        </w:rPr>
        <w:t>*** Note</w:t>
      </w:r>
      <w:ins w:id="929" w:author="Changes since 5.0" w:date="2022-08-01T08:50:00Z">
        <w:r w:rsidR="00111418">
          <w:rPr>
            <w:b/>
            <w:bCs/>
            <w:noProof/>
            <w:lang w:eastAsia="en-GB"/>
          </w:rPr>
          <w:t>:</w:t>
        </w:r>
        <w:r w:rsidRPr="00AB6F9B">
          <w:rPr>
            <w:noProof/>
            <w:lang w:eastAsia="en-GB"/>
          </w:rPr>
          <w:t xml:space="preserve"> </w:t>
        </w:r>
        <w:r w:rsidR="00111418">
          <w:rPr>
            <w:noProof/>
            <w:lang w:eastAsia="en-GB"/>
          </w:rPr>
          <w:t>W</w:t>
        </w:r>
        <w:r w:rsidRPr="00AB6F9B">
          <w:rPr>
            <w:noProof/>
            <w:lang w:eastAsia="en-GB"/>
          </w:rPr>
          <w:t>henever</w:t>
        </w:r>
      </w:ins>
      <w:del w:id="930" w:author="Changes since 5.0" w:date="2022-08-01T08:50:00Z">
        <w:r w:rsidRPr="00AB6F9B">
          <w:rPr>
            <w:noProof/>
            <w:color w:val="FF0000"/>
            <w:lang w:eastAsia="en-GB"/>
          </w:rPr>
          <w:delText xml:space="preserve"> that whenever</w:delText>
        </w:r>
      </w:del>
      <w:r w:rsidRPr="00AB6F9B">
        <w:rPr>
          <w:rPrChange w:id="931" w:author="Changes since 5.0" w:date="2022-08-01T08:50:00Z">
            <w:rPr>
              <w:noProof/>
              <w:color w:val="FF0000"/>
              <w:lang w:eastAsia="en-GB"/>
            </w:rPr>
          </w:rPrChange>
        </w:rPr>
        <w:t xml:space="preserve"> any Vision related service is restarted</w:t>
      </w:r>
      <w:r>
        <w:rPr>
          <w:rPrChange w:id="932" w:author="Changes since 5.0" w:date="2022-08-01T08:50:00Z">
            <w:rPr>
              <w:noProof/>
              <w:color w:val="FF0000"/>
              <w:lang w:eastAsia="en-GB"/>
            </w:rPr>
          </w:rPrChange>
        </w:rPr>
        <w:t xml:space="preserve"> (or </w:t>
      </w:r>
      <w:ins w:id="933" w:author="Changes since 5.0" w:date="2022-08-01T08:50:00Z">
        <w:r w:rsidR="008A51D5">
          <w:rPr>
            <w:noProof/>
            <w:lang w:eastAsia="en-GB"/>
          </w:rPr>
          <w:t xml:space="preserve">if </w:t>
        </w:r>
      </w:ins>
      <w:r>
        <w:rPr>
          <w:rPrChange w:id="934" w:author="Changes since 5.0" w:date="2022-08-01T08:50:00Z">
            <w:rPr>
              <w:noProof/>
              <w:color w:val="FF0000"/>
              <w:lang w:eastAsia="en-GB"/>
            </w:rPr>
          </w:rPrChange>
        </w:rPr>
        <w:t>the Vision application server has been restarted)</w:t>
      </w:r>
      <w:r w:rsidRPr="00AB6F9B">
        <w:rPr>
          <w:rPrChange w:id="935" w:author="Changes since 5.0" w:date="2022-08-01T08:50:00Z">
            <w:rPr>
              <w:noProof/>
              <w:color w:val="FF0000"/>
              <w:lang w:eastAsia="en-GB"/>
            </w:rPr>
          </w:rPrChange>
        </w:rPr>
        <w:t xml:space="preserve">, it is </w:t>
      </w:r>
      <w:ins w:id="936" w:author="Changes since 5.0" w:date="2022-08-01T08:50:00Z">
        <w:r w:rsidR="0044049D">
          <w:rPr>
            <w:noProof/>
            <w:lang w:eastAsia="en-GB"/>
          </w:rPr>
          <w:t xml:space="preserve">a </w:t>
        </w:r>
      </w:ins>
      <w:r w:rsidRPr="00AB6F9B">
        <w:rPr>
          <w:rPrChange w:id="937" w:author="Changes since 5.0" w:date="2022-08-01T08:50:00Z">
            <w:rPr>
              <w:noProof/>
              <w:color w:val="FF0000"/>
              <w:lang w:eastAsia="en-GB"/>
            </w:rPr>
          </w:rPrChange>
        </w:rPr>
        <w:t xml:space="preserve">best practice to use </w:t>
      </w:r>
      <w:r w:rsidRPr="008A51D5">
        <w:rPr>
          <w:b/>
          <w:i/>
          <w:rPrChange w:id="938" w:author="Changes since 5.0" w:date="2022-08-01T08:50:00Z">
            <w:rPr>
              <w:noProof/>
              <w:color w:val="FF0000"/>
              <w:lang w:eastAsia="en-GB"/>
            </w:rPr>
          </w:rPrChange>
        </w:rPr>
        <w:t>Windows Task Manager</w:t>
      </w:r>
      <w:r w:rsidRPr="00AB6F9B">
        <w:rPr>
          <w:rPrChange w:id="939" w:author="Changes since 5.0" w:date="2022-08-01T08:50:00Z">
            <w:rPr>
              <w:noProof/>
              <w:color w:val="FF0000"/>
              <w:lang w:eastAsia="en-GB"/>
            </w:rPr>
          </w:rPrChange>
        </w:rPr>
        <w:t xml:space="preserve"> to monitor CPU utilisation. Vision services </w:t>
      </w:r>
      <w:ins w:id="940" w:author="Changes since 5.0" w:date="2022-08-01T08:50:00Z">
        <w:r w:rsidRPr="00AB6F9B">
          <w:rPr>
            <w:noProof/>
            <w:lang w:eastAsia="en-GB"/>
          </w:rPr>
          <w:t>typicall</w:t>
        </w:r>
        <w:r w:rsidR="00B15164">
          <w:rPr>
            <w:noProof/>
            <w:lang w:eastAsia="en-GB"/>
          </w:rPr>
          <w:t>y</w:t>
        </w:r>
      </w:ins>
      <w:del w:id="941" w:author="Changes since 5.0" w:date="2022-08-01T08:50:00Z">
        <w:r w:rsidRPr="00AB6F9B">
          <w:rPr>
            <w:noProof/>
            <w:color w:val="FF0000"/>
            <w:lang w:eastAsia="en-GB"/>
          </w:rPr>
          <w:delText>typicall</w:delText>
        </w:r>
      </w:del>
      <w:r w:rsidRPr="00AB6F9B">
        <w:rPr>
          <w:rPrChange w:id="942" w:author="Changes since 5.0" w:date="2022-08-01T08:50:00Z">
            <w:rPr>
              <w:noProof/>
              <w:color w:val="FF0000"/>
              <w:lang w:eastAsia="en-GB"/>
            </w:rPr>
          </w:rPrChange>
        </w:rPr>
        <w:t xml:space="preserve"> use a lot of processing </w:t>
      </w:r>
      <w:ins w:id="943" w:author="Changes since 5.0" w:date="2022-08-01T08:50:00Z">
        <w:r w:rsidRPr="00AB6F9B">
          <w:rPr>
            <w:noProof/>
            <w:lang w:eastAsia="en-GB"/>
          </w:rPr>
          <w:t>resource</w:t>
        </w:r>
        <w:r w:rsidR="002D7C39">
          <w:rPr>
            <w:noProof/>
            <w:lang w:eastAsia="en-GB"/>
          </w:rPr>
          <w:t>s</w:t>
        </w:r>
      </w:ins>
      <w:del w:id="944" w:author="Changes since 5.0" w:date="2022-08-01T08:50:00Z">
        <w:r w:rsidRPr="00AB6F9B">
          <w:rPr>
            <w:noProof/>
            <w:color w:val="FF0000"/>
            <w:lang w:eastAsia="en-GB"/>
          </w:rPr>
          <w:delText>resource</w:delText>
        </w:r>
      </w:del>
      <w:r w:rsidRPr="00AB6F9B">
        <w:rPr>
          <w:rPrChange w:id="945" w:author="Changes since 5.0" w:date="2022-08-01T08:50:00Z">
            <w:rPr>
              <w:noProof/>
              <w:color w:val="FF0000"/>
              <w:lang w:eastAsia="en-GB"/>
            </w:rPr>
          </w:rPrChange>
        </w:rPr>
        <w:t xml:space="preserve"> when </w:t>
      </w:r>
      <w:ins w:id="946" w:author="Changes since 5.0" w:date="2022-08-01T08:50:00Z">
        <w:r w:rsidRPr="00AB6F9B">
          <w:rPr>
            <w:noProof/>
            <w:lang w:eastAsia="en-GB"/>
          </w:rPr>
          <w:t>start</w:t>
        </w:r>
        <w:r w:rsidR="003B6778">
          <w:rPr>
            <w:noProof/>
            <w:lang w:eastAsia="en-GB"/>
          </w:rPr>
          <w:t>ed</w:t>
        </w:r>
      </w:ins>
      <w:del w:id="947" w:author="Changes since 5.0" w:date="2022-08-01T08:50:00Z">
        <w:r w:rsidRPr="00AB6F9B">
          <w:rPr>
            <w:noProof/>
            <w:color w:val="FF0000"/>
            <w:lang w:eastAsia="en-GB"/>
          </w:rPr>
          <w:delText>starting</w:delText>
        </w:r>
      </w:del>
      <w:r w:rsidRPr="00AB6F9B">
        <w:rPr>
          <w:rPrChange w:id="948" w:author="Changes since 5.0" w:date="2022-08-01T08:50:00Z">
            <w:rPr>
              <w:noProof/>
              <w:color w:val="FF0000"/>
              <w:lang w:eastAsia="en-GB"/>
            </w:rPr>
          </w:rPrChange>
        </w:rPr>
        <w:t>. Do not attempt to use the Vision system until CPU % stabilises to a low % (2 or 3% typically)</w:t>
      </w:r>
    </w:p>
    <w:p w14:paraId="78052581" w14:textId="77777777" w:rsidR="00BF259B" w:rsidRPr="007E7827" w:rsidRDefault="00BF259B" w:rsidP="005B17A0">
      <w:pPr>
        <w:ind w:left="1440"/>
        <w:rPr>
          <w:del w:id="949" w:author="Changes since 5.0" w:date="2022-08-01T08:50:00Z"/>
          <w:noProof/>
          <w:lang w:val="en-GB" w:eastAsia="en-GB"/>
        </w:rPr>
      </w:pPr>
      <w:r>
        <w:rPr>
          <w:noProof/>
          <w:lang w:val="en-GB" w:eastAsia="en-GB"/>
        </w:rPr>
        <w:drawing>
          <wp:inline distT="0" distB="0" distL="0" distR="0" wp14:anchorId="6D3858D0" wp14:editId="25B415D5">
            <wp:extent cx="4057650" cy="1905000"/>
            <wp:effectExtent l="0" t="0" r="0" b="0"/>
            <wp:docPr id="278453108" name="Picture 278453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057650" cy="1905000"/>
                    </a:xfrm>
                    <a:prstGeom prst="rect">
                      <a:avLst/>
                    </a:prstGeom>
                    <a:noFill/>
                    <a:ln>
                      <a:noFill/>
                    </a:ln>
                  </pic:spPr>
                </pic:pic>
              </a:graphicData>
            </a:graphic>
          </wp:inline>
        </w:drawing>
      </w:r>
    </w:p>
    <w:p w14:paraId="675C999C" w14:textId="77777777" w:rsidR="00BF259B" w:rsidRPr="007E7827" w:rsidRDefault="00BF259B">
      <w:pPr>
        <w:ind w:left="1440"/>
        <w:jc w:val="center"/>
        <w:rPr>
          <w:lang w:val="en-GB"/>
          <w:rPrChange w:id="950" w:author="Changes since 5.0" w:date="2022-08-01T08:50:00Z">
            <w:rPr>
              <w:b/>
            </w:rPr>
          </w:rPrChange>
        </w:rPr>
        <w:pPrChange w:id="951" w:author="Changes since 5.0" w:date="2022-08-01T08:50:00Z">
          <w:pPr>
            <w:ind w:left="644"/>
          </w:pPr>
        </w:pPrChange>
      </w:pPr>
    </w:p>
    <w:p w14:paraId="667DEFE1" w14:textId="77777777" w:rsidR="00BF259B" w:rsidRDefault="00BF259B">
      <w:pPr>
        <w:pStyle w:val="ListNumber"/>
        <w:pPrChange w:id="952" w:author="Changes since 5.0" w:date="2022-08-01T08:50:00Z">
          <w:pPr>
            <w:pStyle w:val="ListParagraph"/>
            <w:numPr>
              <w:ilvl w:val="1"/>
              <w:numId w:val="27"/>
            </w:numPr>
            <w:ind w:left="456" w:hanging="456"/>
          </w:pPr>
        </w:pPrChange>
      </w:pPr>
      <w:r>
        <w:t>Configure Internet Explorer as follows:</w:t>
      </w:r>
    </w:p>
    <w:p w14:paraId="08686E66" w14:textId="77777777" w:rsidR="00BF259B" w:rsidRPr="00C74554" w:rsidRDefault="00BF259B">
      <w:pPr>
        <w:pStyle w:val="ListNumber"/>
        <w:pPrChange w:id="953" w:author="Changes since 5.0" w:date="2022-08-01T08:50:00Z">
          <w:pPr>
            <w:numPr>
              <w:ilvl w:val="1"/>
              <w:numId w:val="27"/>
            </w:numPr>
            <w:ind w:left="456" w:hanging="456"/>
          </w:pPr>
        </w:pPrChange>
      </w:pPr>
      <w:r w:rsidRPr="00F74BC6">
        <w:t xml:space="preserve">The </w:t>
      </w:r>
      <w:r w:rsidRPr="00F74BC6">
        <w:rPr>
          <w:rPrChange w:id="954" w:author="Changes since 5.0" w:date="2022-08-01T08:50:00Z">
            <w:rPr>
              <w:b/>
            </w:rPr>
          </w:rPrChange>
        </w:rPr>
        <w:t>Display Internet Sites in Compatibility View</w:t>
      </w:r>
      <w:r w:rsidRPr="00F74BC6">
        <w:t xml:space="preserve"> feature must be turned </w:t>
      </w:r>
      <w:r w:rsidRPr="00420832">
        <w:rPr>
          <w:b/>
          <w:rPrChange w:id="955" w:author="Changes since 5.0" w:date="2022-08-01T08:50:00Z">
            <w:rPr>
              <w:b/>
              <w:color w:val="FF0000"/>
            </w:rPr>
          </w:rPrChange>
        </w:rPr>
        <w:t>OFF</w:t>
      </w:r>
    </w:p>
    <w:p w14:paraId="295FE27F" w14:textId="77777777" w:rsidR="00BF259B" w:rsidRPr="00F74BC6" w:rsidRDefault="00BF259B">
      <w:pPr>
        <w:ind w:left="1440"/>
        <w:jc w:val="center"/>
        <w:rPr>
          <w:noProof/>
        </w:rPr>
        <w:pPrChange w:id="956" w:author="Changes since 5.0" w:date="2022-08-01T08:50:00Z">
          <w:pPr>
            <w:ind w:left="1440"/>
          </w:pPr>
        </w:pPrChange>
      </w:pPr>
      <w:r w:rsidRPr="00AE4072">
        <w:rPr>
          <w:noProof/>
        </w:rPr>
        <w:drawing>
          <wp:inline distT="0" distB="0" distL="0" distR="0" wp14:anchorId="08B64002" wp14:editId="52C245F9">
            <wp:extent cx="1733550" cy="1685925"/>
            <wp:effectExtent l="0" t="0" r="0" b="0"/>
            <wp:docPr id="278453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733550" cy="1685925"/>
                    </a:xfrm>
                    <a:prstGeom prst="rect">
                      <a:avLst/>
                    </a:prstGeom>
                    <a:noFill/>
                    <a:ln>
                      <a:noFill/>
                    </a:ln>
                  </pic:spPr>
                </pic:pic>
              </a:graphicData>
            </a:graphic>
          </wp:inline>
        </w:drawing>
      </w:r>
      <w:del w:id="957" w:author="Changes since 5.0" w:date="2022-08-01T08:50:00Z">
        <w:r>
          <w:rPr>
            <w:noProof/>
          </w:rPr>
          <w:delText xml:space="preserve">  </w:delText>
        </w:r>
      </w:del>
      <w:r w:rsidRPr="00AE4072">
        <w:rPr>
          <w:noProof/>
        </w:rPr>
        <w:drawing>
          <wp:inline distT="0" distB="0" distL="0" distR="0" wp14:anchorId="0203329C" wp14:editId="4FB93348">
            <wp:extent cx="1866900" cy="2247900"/>
            <wp:effectExtent l="0" t="0" r="0" b="0"/>
            <wp:docPr id="278453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866900" cy="2247900"/>
                    </a:xfrm>
                    <a:prstGeom prst="rect">
                      <a:avLst/>
                    </a:prstGeom>
                    <a:noFill/>
                    <a:ln>
                      <a:noFill/>
                    </a:ln>
                  </pic:spPr>
                </pic:pic>
              </a:graphicData>
            </a:graphic>
          </wp:inline>
        </w:drawing>
      </w:r>
    </w:p>
    <w:p w14:paraId="5E80F8C1" w14:textId="77777777" w:rsidR="00BF259B" w:rsidRDefault="00BF259B">
      <w:pPr>
        <w:pStyle w:val="ListNumber"/>
        <w:pPrChange w:id="958" w:author="Changes since 5.0" w:date="2022-08-01T08:50:00Z">
          <w:pPr>
            <w:numPr>
              <w:ilvl w:val="1"/>
              <w:numId w:val="27"/>
            </w:numPr>
            <w:ind w:left="456" w:hanging="456"/>
          </w:pPr>
        </w:pPrChange>
      </w:pPr>
      <w:r w:rsidRPr="00C74554">
        <w:rPr>
          <w:b/>
        </w:rPr>
        <w:t>Website Data Settings</w:t>
      </w:r>
      <w:r>
        <w:t xml:space="preserve"> must be configured to check for new versions every time the webpage is visited:</w:t>
      </w:r>
    </w:p>
    <w:p w14:paraId="14D3DD0E" w14:textId="77777777" w:rsidR="00BF259B" w:rsidRDefault="00BF259B">
      <w:pPr>
        <w:ind w:left="1080"/>
        <w:jc w:val="center"/>
        <w:pPrChange w:id="959" w:author="Changes since 5.0" w:date="2022-08-01T08:50:00Z">
          <w:pPr>
            <w:ind w:left="1080"/>
          </w:pPr>
        </w:pPrChange>
      </w:pPr>
      <w:r w:rsidRPr="00AE4072">
        <w:rPr>
          <w:noProof/>
        </w:rPr>
        <w:lastRenderedPageBreak/>
        <w:drawing>
          <wp:inline distT="0" distB="0" distL="0" distR="0" wp14:anchorId="0EF13C3C" wp14:editId="57A08391">
            <wp:extent cx="3990975" cy="2571750"/>
            <wp:effectExtent l="0" t="0" r="0" b="0"/>
            <wp:docPr id="278453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990975" cy="2571750"/>
                    </a:xfrm>
                    <a:prstGeom prst="rect">
                      <a:avLst/>
                    </a:prstGeom>
                    <a:noFill/>
                    <a:ln>
                      <a:noFill/>
                    </a:ln>
                  </pic:spPr>
                </pic:pic>
              </a:graphicData>
            </a:graphic>
          </wp:inline>
        </w:drawing>
      </w:r>
    </w:p>
    <w:p w14:paraId="1ED42CDE" w14:textId="38C89067" w:rsidR="00BF259B" w:rsidRDefault="00BF259B">
      <w:pPr>
        <w:pStyle w:val="ListNumber"/>
        <w:pPrChange w:id="960" w:author="Changes since 5.0" w:date="2022-08-01T08:50:00Z">
          <w:pPr>
            <w:pStyle w:val="ListParagraph"/>
            <w:numPr>
              <w:ilvl w:val="1"/>
              <w:numId w:val="27"/>
            </w:numPr>
            <w:ind w:left="456" w:hanging="456"/>
          </w:pPr>
        </w:pPrChange>
      </w:pPr>
      <w:r>
        <w:t xml:space="preserve">Once the Vision web services have finished loading (monitor using Windows Task Manager), you can log on to the website via the load balancer </w:t>
      </w:r>
      <w:ins w:id="961" w:author="Changes since 5.0" w:date="2022-08-01T08:50:00Z">
        <w:r w:rsidR="002D7C39">
          <w:t>URL</w:t>
        </w:r>
      </w:ins>
      <w:del w:id="962" w:author="Changes since 5.0" w:date="2022-08-01T08:50:00Z">
        <w:r>
          <w:delText>url</w:delText>
        </w:r>
      </w:del>
      <w:r>
        <w:t xml:space="preserve"> as previously defined. </w:t>
      </w:r>
    </w:p>
    <w:p w14:paraId="4CC9FEC3" w14:textId="77777777" w:rsidR="00BF259B" w:rsidRDefault="00BF259B">
      <w:pPr>
        <w:pStyle w:val="BodyText"/>
        <w:ind w:firstLine="357"/>
        <w:pPrChange w:id="963" w:author="Changes since 5.0" w:date="2022-08-01T08:50:00Z">
          <w:pPr>
            <w:ind w:left="720"/>
          </w:pPr>
        </w:pPrChange>
      </w:pPr>
      <w:r w:rsidRPr="00D77746">
        <w:t>https:// slim418sql/</w:t>
      </w:r>
      <w:proofErr w:type="spellStart"/>
      <w:r w:rsidRPr="00D77746">
        <w:t>cxp</w:t>
      </w:r>
      <w:proofErr w:type="spellEnd"/>
      <w:r w:rsidRPr="00D77746">
        <w:t>-core-webapp/login</w:t>
      </w:r>
    </w:p>
    <w:p w14:paraId="7C3F6EEE" w14:textId="25D65EEF" w:rsidR="00BF259B" w:rsidRPr="00E64A29" w:rsidRDefault="00BF259B">
      <w:pPr>
        <w:pStyle w:val="Note"/>
        <w:rPr>
          <w:rPrChange w:id="964" w:author="Changes since 5.0" w:date="2022-08-01T08:50:00Z">
            <w:rPr>
              <w:b/>
              <w:noProof/>
              <w:color w:val="FF0000"/>
              <w:lang w:val="en-GB" w:eastAsia="en-GB"/>
            </w:rPr>
          </w:rPrChange>
        </w:rPr>
        <w:pPrChange w:id="965" w:author="Changes since 5.0" w:date="2022-08-01T08:50:00Z">
          <w:pPr>
            <w:ind w:left="720"/>
          </w:pPr>
        </w:pPrChange>
      </w:pPr>
      <w:r w:rsidRPr="00B16BE7">
        <w:rPr>
          <w:b/>
          <w:rPrChange w:id="966" w:author="Changes since 5.0" w:date="2022-08-01T08:50:00Z">
            <w:rPr>
              <w:b/>
              <w:noProof/>
              <w:color w:val="FF0000"/>
              <w:lang w:eastAsia="en-GB"/>
            </w:rPr>
          </w:rPrChange>
        </w:rPr>
        <w:t>*** Note</w:t>
      </w:r>
      <w:ins w:id="967" w:author="Changes since 5.0" w:date="2022-08-01T08:50:00Z">
        <w:r w:rsidR="00B16BE7">
          <w:rPr>
            <w:noProof/>
            <w:lang w:eastAsia="en-GB"/>
          </w:rPr>
          <w:t>:</w:t>
        </w:r>
        <w:r w:rsidRPr="00E64A29">
          <w:rPr>
            <w:noProof/>
            <w:lang w:eastAsia="en-GB"/>
          </w:rPr>
          <w:t xml:space="preserve"> </w:t>
        </w:r>
        <w:r w:rsidR="00110A0C">
          <w:rPr>
            <w:noProof/>
            <w:lang w:eastAsia="en-GB"/>
          </w:rPr>
          <w:t>The use</w:t>
        </w:r>
      </w:ins>
      <w:del w:id="968" w:author="Changes since 5.0" w:date="2022-08-01T08:50:00Z">
        <w:r w:rsidRPr="00E64A29">
          <w:rPr>
            <w:b/>
            <w:noProof/>
            <w:color w:val="FF0000"/>
            <w:lang w:eastAsia="en-GB"/>
          </w:rPr>
          <w:delText>, you</w:delText>
        </w:r>
      </w:del>
      <w:r w:rsidRPr="00E64A29">
        <w:rPr>
          <w:rPrChange w:id="969" w:author="Changes since 5.0" w:date="2022-08-01T08:50:00Z">
            <w:rPr>
              <w:b/>
              <w:noProof/>
              <w:color w:val="FF0000"/>
              <w:lang w:eastAsia="en-GB"/>
            </w:rPr>
          </w:rPrChange>
        </w:rPr>
        <w:t xml:space="preserve"> may</w:t>
      </w:r>
      <w:del w:id="970" w:author="Changes since 5.0" w:date="2022-08-01T08:50:00Z">
        <w:r w:rsidRPr="00E64A29">
          <w:rPr>
            <w:b/>
            <w:noProof/>
            <w:color w:val="FF0000"/>
            <w:lang w:eastAsia="en-GB"/>
          </w:rPr>
          <w:delText xml:space="preserve"> also</w:delText>
        </w:r>
      </w:del>
      <w:r w:rsidRPr="00E64A29">
        <w:rPr>
          <w:rPrChange w:id="971" w:author="Changes since 5.0" w:date="2022-08-01T08:50:00Z">
            <w:rPr>
              <w:b/>
              <w:noProof/>
              <w:color w:val="FF0000"/>
              <w:lang w:eastAsia="en-GB"/>
            </w:rPr>
          </w:rPrChange>
        </w:rPr>
        <w:t xml:space="preserve"> need to disable </w:t>
      </w:r>
      <w:r w:rsidRPr="00110A0C">
        <w:rPr>
          <w:b/>
          <w:rPrChange w:id="972" w:author="Changes since 5.0" w:date="2022-08-01T08:50:00Z">
            <w:rPr>
              <w:b/>
              <w:noProof/>
              <w:color w:val="FF0000"/>
              <w:lang w:eastAsia="en-GB"/>
            </w:rPr>
          </w:rPrChange>
        </w:rPr>
        <w:t>IE Enhanced Security Configuration</w:t>
      </w:r>
      <w:del w:id="973" w:author="Changes since 5.0" w:date="2022-08-01T08:50:00Z">
        <w:r w:rsidRPr="00E64A29">
          <w:rPr>
            <w:b/>
            <w:noProof/>
            <w:color w:val="FF0000"/>
            <w:lang w:eastAsia="en-GB"/>
          </w:rPr>
          <w:delText xml:space="preserve"> ***</w:delText>
        </w:r>
      </w:del>
    </w:p>
    <w:p w14:paraId="288F967A" w14:textId="77777777" w:rsidR="00BF259B" w:rsidRDefault="00BF259B">
      <w:pPr>
        <w:ind w:left="-360"/>
        <w:jc w:val="center"/>
        <w:rPr>
          <w:noProof/>
          <w:lang w:val="en-GB" w:eastAsia="en-GB"/>
        </w:rPr>
        <w:pPrChange w:id="974" w:author="Changes since 5.0" w:date="2022-08-01T08:50:00Z">
          <w:pPr>
            <w:ind w:left="-360"/>
          </w:pPr>
        </w:pPrChange>
      </w:pPr>
      <w:r>
        <w:rPr>
          <w:noProof/>
          <w:lang w:val="en-GB" w:eastAsia="en-GB"/>
        </w:rPr>
        <w:drawing>
          <wp:inline distT="0" distB="0" distL="0" distR="0" wp14:anchorId="43E42D3D" wp14:editId="23A855A7">
            <wp:extent cx="6286500" cy="2828925"/>
            <wp:effectExtent l="0" t="0" r="0" b="0"/>
            <wp:docPr id="278453112" name="Picture 278453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6286500" cy="2828925"/>
                    </a:xfrm>
                    <a:prstGeom prst="rect">
                      <a:avLst/>
                    </a:prstGeom>
                    <a:noFill/>
                    <a:ln>
                      <a:noFill/>
                    </a:ln>
                  </pic:spPr>
                </pic:pic>
              </a:graphicData>
            </a:graphic>
          </wp:inline>
        </w:drawing>
      </w:r>
    </w:p>
    <w:p w14:paraId="278C7D18" w14:textId="77777777" w:rsidR="00BF259B" w:rsidRDefault="00BF259B" w:rsidP="005B17A0">
      <w:pPr>
        <w:ind w:left="2160"/>
        <w:rPr>
          <w:del w:id="975" w:author="Changes since 5.0" w:date="2022-08-01T08:50:00Z"/>
          <w:noProof/>
          <w:lang w:val="en-GB" w:eastAsia="en-GB"/>
        </w:rPr>
      </w:pPr>
    </w:p>
    <w:p w14:paraId="53A7D317" w14:textId="77777777" w:rsidR="00BF259B" w:rsidRDefault="00BF259B">
      <w:pPr>
        <w:pStyle w:val="ListBullet"/>
        <w:rPr>
          <w:noProof/>
          <w:lang w:eastAsia="en-GB"/>
        </w:rPr>
        <w:pPrChange w:id="976" w:author="Changes since 5.0" w:date="2022-08-01T08:50:00Z">
          <w:pPr>
            <w:ind w:left="2160"/>
          </w:pPr>
        </w:pPrChange>
      </w:pPr>
      <w:r>
        <w:rPr>
          <w:rPrChange w:id="977" w:author="Changes since 5.0" w:date="2022-08-01T08:50:00Z">
            <w:rPr>
              <w:noProof/>
              <w:lang w:eastAsia="en-GB"/>
            </w:rPr>
          </w:rPrChange>
        </w:rPr>
        <w:t>Default username</w:t>
      </w:r>
      <w:del w:id="978" w:author="Changes since 5.0" w:date="2022-08-01T08:50:00Z">
        <w:r>
          <w:rPr>
            <w:noProof/>
            <w:lang w:eastAsia="en-GB"/>
          </w:rPr>
          <w:delText xml:space="preserve"> </w:delText>
        </w:r>
      </w:del>
      <w:r>
        <w:rPr>
          <w:rPrChange w:id="979" w:author="Changes since 5.0" w:date="2022-08-01T08:50:00Z">
            <w:rPr>
              <w:noProof/>
              <w:lang w:eastAsia="en-GB"/>
            </w:rPr>
          </w:rPrChange>
        </w:rPr>
        <w:t>: admin</w:t>
      </w:r>
    </w:p>
    <w:p w14:paraId="6859FD3C" w14:textId="77777777" w:rsidR="00BF259B" w:rsidRDefault="00BF259B">
      <w:pPr>
        <w:pStyle w:val="ListBullet"/>
        <w:rPr>
          <w:noProof/>
          <w:lang w:eastAsia="en-GB"/>
        </w:rPr>
        <w:pPrChange w:id="980" w:author="Changes since 5.0" w:date="2022-08-01T08:50:00Z">
          <w:pPr>
            <w:ind w:left="2160"/>
          </w:pPr>
        </w:pPrChange>
      </w:pPr>
      <w:r>
        <w:rPr>
          <w:rPrChange w:id="981" w:author="Changes since 5.0" w:date="2022-08-01T08:50:00Z">
            <w:rPr>
              <w:noProof/>
              <w:lang w:eastAsia="en-GB"/>
            </w:rPr>
          </w:rPrChange>
        </w:rPr>
        <w:t>Default password</w:t>
      </w:r>
      <w:del w:id="982" w:author="Changes since 5.0" w:date="2022-08-01T08:50:00Z">
        <w:r>
          <w:rPr>
            <w:noProof/>
            <w:lang w:eastAsia="en-GB"/>
          </w:rPr>
          <w:delText xml:space="preserve"> </w:delText>
        </w:r>
      </w:del>
      <w:r>
        <w:rPr>
          <w:rPrChange w:id="983" w:author="Changes since 5.0" w:date="2022-08-01T08:50:00Z">
            <w:rPr>
              <w:noProof/>
              <w:lang w:eastAsia="en-GB"/>
            </w:rPr>
          </w:rPrChange>
        </w:rPr>
        <w:t>: Password-100</w:t>
      </w:r>
    </w:p>
    <w:p w14:paraId="2C04C281" w14:textId="77777777" w:rsidR="00A06779" w:rsidRDefault="00A06779" w:rsidP="00A06779">
      <w:pPr>
        <w:pStyle w:val="ListBullet"/>
        <w:numPr>
          <w:ilvl w:val="0"/>
          <w:numId w:val="0"/>
        </w:numPr>
        <w:ind w:left="1434"/>
        <w:rPr>
          <w:ins w:id="984" w:author="Changes since 5.0" w:date="2022-08-01T08:50:00Z"/>
          <w:noProof/>
          <w:lang w:eastAsia="en-GB"/>
        </w:rPr>
      </w:pPr>
    </w:p>
    <w:p w14:paraId="5F54C581" w14:textId="4DA693DF" w:rsidR="00BF259B" w:rsidRPr="00E64A29" w:rsidRDefault="00BF259B">
      <w:pPr>
        <w:pStyle w:val="ListNumber"/>
        <w:rPr>
          <w:noProof/>
          <w:lang w:eastAsia="en-GB"/>
        </w:rPr>
        <w:pPrChange w:id="985" w:author="Changes since 5.0" w:date="2022-08-01T08:50:00Z">
          <w:pPr>
            <w:numPr>
              <w:ilvl w:val="1"/>
              <w:numId w:val="27"/>
            </w:numPr>
            <w:ind w:left="456" w:hanging="456"/>
          </w:pPr>
        </w:pPrChange>
      </w:pPr>
      <w:r>
        <w:rPr>
          <w:rPrChange w:id="986" w:author="Changes since 5.0" w:date="2022-08-01T08:50:00Z">
            <w:rPr>
              <w:b/>
              <w:noProof/>
              <w:lang w:eastAsia="en-GB"/>
            </w:rPr>
          </w:rPrChange>
        </w:rPr>
        <w:t xml:space="preserve">Change the </w:t>
      </w:r>
      <w:r w:rsidRPr="009C64B7">
        <w:rPr>
          <w:rPrChange w:id="987" w:author="Changes since 5.0" w:date="2022-08-01T08:50:00Z">
            <w:rPr>
              <w:b/>
              <w:noProof/>
              <w:lang w:eastAsia="en-GB"/>
            </w:rPr>
          </w:rPrChange>
        </w:rPr>
        <w:t>password for the admin user</w:t>
      </w:r>
      <w:r>
        <w:rPr>
          <w:rPrChange w:id="988" w:author="Changes since 5.0" w:date="2022-08-01T08:50:00Z">
            <w:rPr>
              <w:noProof/>
              <w:lang w:eastAsia="en-GB"/>
            </w:rPr>
          </w:rPrChange>
        </w:rPr>
        <w:t xml:space="preserve"> as prompted on </w:t>
      </w:r>
      <w:ins w:id="989" w:author="Changes since 5.0" w:date="2022-08-01T08:50:00Z">
        <w:r w:rsidR="001271E8">
          <w:rPr>
            <w:noProof/>
            <w:lang w:eastAsia="en-GB"/>
          </w:rPr>
          <w:t xml:space="preserve">the </w:t>
        </w:r>
      </w:ins>
      <w:r>
        <w:rPr>
          <w:rPrChange w:id="990" w:author="Changes since 5.0" w:date="2022-08-01T08:50:00Z">
            <w:rPr>
              <w:noProof/>
              <w:lang w:eastAsia="en-GB"/>
            </w:rPr>
          </w:rPrChange>
        </w:rPr>
        <w:t>first login</w:t>
      </w:r>
    </w:p>
    <w:p w14:paraId="5229D67B" w14:textId="0A83B705" w:rsidR="00BF259B" w:rsidRDefault="00BF259B">
      <w:pPr>
        <w:pStyle w:val="ListNumber"/>
        <w:rPr>
          <w:rPrChange w:id="991" w:author="Changes since 5.0" w:date="2022-08-01T08:50:00Z">
            <w:rPr>
              <w:noProof/>
              <w:lang w:val="en-GB" w:eastAsia="en-GB"/>
            </w:rPr>
          </w:rPrChange>
        </w:rPr>
        <w:pPrChange w:id="992" w:author="Changes since 5.0" w:date="2022-08-01T08:50:00Z">
          <w:pPr>
            <w:numPr>
              <w:ilvl w:val="1"/>
              <w:numId w:val="27"/>
            </w:numPr>
            <w:ind w:left="456" w:hanging="456"/>
          </w:pPr>
        </w:pPrChange>
      </w:pPr>
      <w:r w:rsidRPr="009C64B7">
        <w:rPr>
          <w:rPrChange w:id="993" w:author="Changes since 5.0" w:date="2022-08-01T08:50:00Z">
            <w:rPr>
              <w:b/>
              <w:noProof/>
              <w:lang w:eastAsia="en-GB"/>
            </w:rPr>
          </w:rPrChange>
        </w:rPr>
        <w:t>Create a new user</w:t>
      </w:r>
      <w:r>
        <w:rPr>
          <w:rPrChange w:id="994" w:author="Changes since 5.0" w:date="2022-08-01T08:50:00Z">
            <w:rPr>
              <w:noProof/>
              <w:lang w:eastAsia="en-GB"/>
            </w:rPr>
          </w:rPrChange>
        </w:rPr>
        <w:t xml:space="preserve"> and assign Admin </w:t>
      </w:r>
      <w:ins w:id="995" w:author="Changes since 5.0" w:date="2022-08-01T08:50:00Z">
        <w:r>
          <w:rPr>
            <w:noProof/>
            <w:lang w:eastAsia="en-GB"/>
          </w:rPr>
          <w:t>privil</w:t>
        </w:r>
        <w:r w:rsidR="001271E8">
          <w:rPr>
            <w:noProof/>
            <w:lang w:eastAsia="en-GB"/>
          </w:rPr>
          <w:t>e</w:t>
        </w:r>
        <w:r>
          <w:rPr>
            <w:noProof/>
            <w:lang w:eastAsia="en-GB"/>
          </w:rPr>
          <w:t>ges</w:t>
        </w:r>
      </w:ins>
      <w:del w:id="996" w:author="Changes since 5.0" w:date="2022-08-01T08:50:00Z">
        <w:r>
          <w:rPr>
            <w:noProof/>
            <w:lang w:eastAsia="en-GB"/>
          </w:rPr>
          <w:delText>privilidges</w:delText>
        </w:r>
      </w:del>
    </w:p>
    <w:p w14:paraId="2A1606C0" w14:textId="77777777" w:rsidR="00BF259B" w:rsidRDefault="00BF259B">
      <w:pPr>
        <w:pStyle w:val="ListNumber"/>
        <w:rPr>
          <w:noProof/>
          <w:lang w:eastAsia="en-GB"/>
        </w:rPr>
        <w:pPrChange w:id="997" w:author="Changes since 5.0" w:date="2022-08-01T08:50:00Z">
          <w:pPr>
            <w:numPr>
              <w:ilvl w:val="1"/>
              <w:numId w:val="27"/>
            </w:numPr>
            <w:ind w:left="456" w:hanging="456"/>
          </w:pPr>
        </w:pPrChange>
      </w:pPr>
      <w:r w:rsidRPr="009C64B7">
        <w:rPr>
          <w:rPrChange w:id="998" w:author="Changes since 5.0" w:date="2022-08-01T08:50:00Z">
            <w:rPr>
              <w:b/>
              <w:noProof/>
              <w:lang w:eastAsia="en-GB"/>
            </w:rPr>
          </w:rPrChange>
        </w:rPr>
        <w:lastRenderedPageBreak/>
        <w:t>Log out and log in with the new user</w:t>
      </w:r>
      <w:r>
        <w:rPr>
          <w:noProof/>
          <w:lang w:eastAsia="en-GB"/>
        </w:rPr>
        <w:t xml:space="preserve"> created in the previous step</w:t>
      </w:r>
    </w:p>
    <w:p w14:paraId="2A0DB3F7" w14:textId="7A10E898" w:rsidR="00BF259B" w:rsidRPr="005E0EC3" w:rsidRDefault="00BF259B">
      <w:pPr>
        <w:pStyle w:val="ListNumber"/>
        <w:rPr>
          <w:noProof/>
          <w:lang w:eastAsia="en-GB"/>
        </w:rPr>
        <w:pPrChange w:id="999" w:author="Changes since 5.0" w:date="2022-08-01T08:50:00Z">
          <w:pPr>
            <w:numPr>
              <w:ilvl w:val="1"/>
              <w:numId w:val="27"/>
            </w:numPr>
            <w:ind w:left="456" w:hanging="456"/>
          </w:pPr>
        </w:pPrChange>
      </w:pPr>
      <w:r>
        <w:rPr>
          <w:rPrChange w:id="1000" w:author="Changes since 5.0" w:date="2022-08-01T08:50:00Z">
            <w:rPr>
              <w:b/>
              <w:noProof/>
              <w:lang w:eastAsia="en-GB"/>
            </w:rPr>
          </w:rPrChange>
        </w:rPr>
        <w:t xml:space="preserve">Log out </w:t>
      </w:r>
      <w:ins w:id="1001" w:author="Changes since 5.0" w:date="2022-08-01T08:50:00Z">
        <w:r w:rsidR="00875F7C">
          <w:rPr>
            <w:noProof/>
            <w:lang w:eastAsia="en-GB"/>
          </w:rPr>
          <w:t>when</w:t>
        </w:r>
      </w:ins>
      <w:del w:id="1002" w:author="Changes since 5.0" w:date="2022-08-01T08:50:00Z">
        <w:r>
          <w:rPr>
            <w:noProof/>
            <w:lang w:eastAsia="en-GB"/>
          </w:rPr>
          <w:delText>once</w:delText>
        </w:r>
      </w:del>
      <w:r>
        <w:rPr>
          <w:rPrChange w:id="1003" w:author="Changes since 5.0" w:date="2022-08-01T08:50:00Z">
            <w:rPr>
              <w:noProof/>
              <w:lang w:eastAsia="en-GB"/>
            </w:rPr>
          </w:rPrChange>
        </w:rPr>
        <w:t xml:space="preserve"> you have verified the new user login works correctly</w:t>
      </w:r>
    </w:p>
    <w:p w14:paraId="6ABDD7C1" w14:textId="77777777" w:rsidR="00BF259B" w:rsidRDefault="00BF259B">
      <w:pPr>
        <w:spacing w:after="0" w:line="240" w:lineRule="auto"/>
        <w:rPr>
          <w:rFonts w:ascii="Open Sans" w:hAnsi="Open Sans"/>
          <w:b/>
          <w:color w:val="54B948"/>
          <w:sz w:val="36"/>
          <w:lang w:val="en-GB"/>
          <w:rPrChange w:id="1004" w:author="Changes since 5.0" w:date="2022-08-01T08:50:00Z">
            <w:rPr/>
          </w:rPrChange>
        </w:rPr>
        <w:pPrChange w:id="1005" w:author="Changes since 5.0" w:date="2022-08-01T08:50:00Z">
          <w:pPr>
            <w:ind w:left="1440"/>
          </w:pPr>
        </w:pPrChange>
      </w:pPr>
      <w:r>
        <w:rPr>
          <w:rPrChange w:id="1006" w:author="Changes since 5.0" w:date="2022-08-01T08:50:00Z">
            <w:rPr>
              <w:b/>
              <w:noProof/>
              <w:lang w:val="en-GB" w:eastAsia="en-GB"/>
            </w:rPr>
          </w:rPrChange>
        </w:rPr>
        <w:br w:type="page"/>
      </w:r>
    </w:p>
    <w:p w14:paraId="10921235" w14:textId="3FDAB6C3" w:rsidR="00BF259B" w:rsidRDefault="00BF259B" w:rsidP="005631FF">
      <w:pPr>
        <w:pStyle w:val="ChapterTitle"/>
        <w:numPr>
          <w:ilvl w:val="0"/>
          <w:numId w:val="28"/>
        </w:numPr>
      </w:pPr>
      <w:bookmarkStart w:id="1007" w:name="_Toc110235441"/>
      <w:r>
        <w:lastRenderedPageBreak/>
        <w:t>Vision Configuration</w:t>
      </w:r>
      <w:bookmarkEnd w:id="1007"/>
      <w:r>
        <w:t xml:space="preserve"> </w:t>
      </w:r>
    </w:p>
    <w:p w14:paraId="4ED12FC7" w14:textId="75B80EBE" w:rsidR="00BF259B" w:rsidRDefault="00110FB4" w:rsidP="005B17A0">
      <w:pPr>
        <w:spacing w:after="0"/>
        <w:rPr>
          <w:del w:id="1008" w:author="Changes since 5.0" w:date="2022-08-01T08:50:00Z"/>
        </w:rPr>
      </w:pPr>
      <w:bookmarkStart w:id="1009" w:name="_Toc110235442"/>
      <w:ins w:id="1010" w:author="Changes since 5.0" w:date="2022-08-01T08:50:00Z">
        <w:r w:rsidRPr="00216F11">
          <w:t>10.</w:t>
        </w:r>
        <w:r w:rsidR="00216F11" w:rsidRPr="00216F11">
          <w:t xml:space="preserve">1 </w:t>
        </w:r>
      </w:ins>
    </w:p>
    <w:p w14:paraId="4A22CBCB" w14:textId="77777777" w:rsidR="00BF259B" w:rsidRDefault="00BF259B" w:rsidP="00BF259B">
      <w:pPr>
        <w:pStyle w:val="Heading2"/>
        <w:numPr>
          <w:ilvl w:val="1"/>
          <w:numId w:val="14"/>
        </w:numPr>
        <w:suppressAutoHyphens w:val="0"/>
        <w:spacing w:before="240" w:after="60" w:line="276" w:lineRule="auto"/>
        <w:ind w:left="567"/>
        <w:rPr>
          <w:del w:id="1011" w:author="Changes since 5.0" w:date="2022-08-01T08:50:00Z"/>
        </w:rPr>
      </w:pPr>
      <w:r>
        <w:t>Security Role</w:t>
      </w:r>
      <w:bookmarkEnd w:id="1009"/>
    </w:p>
    <w:p w14:paraId="33F1172B" w14:textId="77777777" w:rsidR="00BF259B" w:rsidRDefault="00BF259B">
      <w:pPr>
        <w:pStyle w:val="Heading2"/>
        <w:pPrChange w:id="1012" w:author="Changes since 5.0" w:date="2022-08-01T08:50:00Z">
          <w:pPr>
            <w:spacing w:after="0"/>
          </w:pPr>
        </w:pPrChange>
      </w:pPr>
    </w:p>
    <w:p w14:paraId="4312A017" w14:textId="77777777" w:rsidR="00BF259B" w:rsidRDefault="00BF259B">
      <w:pPr>
        <w:pStyle w:val="BodyText"/>
        <w:pPrChange w:id="1013" w:author="Changes since 5.0" w:date="2022-08-01T08:50:00Z">
          <w:pPr/>
        </w:pPrChange>
      </w:pPr>
      <w:r>
        <w:t>Create security roles as required. Recommended roles would be:</w:t>
      </w:r>
    </w:p>
    <w:p w14:paraId="3C947988" w14:textId="77777777" w:rsidR="00BF259B" w:rsidRDefault="00BF259B">
      <w:pPr>
        <w:pStyle w:val="ListBullet"/>
        <w:pPrChange w:id="1014" w:author="Changes since 5.0" w:date="2022-08-01T08:50:00Z">
          <w:pPr>
            <w:numPr>
              <w:numId w:val="20"/>
            </w:numPr>
            <w:ind w:left="720" w:hanging="360"/>
          </w:pPr>
        </w:pPrChange>
      </w:pPr>
      <w:r>
        <w:t>Administrator (defined by the system on installation)</w:t>
      </w:r>
    </w:p>
    <w:p w14:paraId="270734D1" w14:textId="77777777" w:rsidR="00BF259B" w:rsidRDefault="00BF259B">
      <w:pPr>
        <w:pStyle w:val="ListBullet"/>
        <w:pPrChange w:id="1015" w:author="Changes since 5.0" w:date="2022-08-01T08:50:00Z">
          <w:pPr>
            <w:numPr>
              <w:numId w:val="20"/>
            </w:numPr>
            <w:ind w:left="720" w:hanging="360"/>
          </w:pPr>
        </w:pPrChange>
      </w:pPr>
      <w:proofErr w:type="spellStart"/>
      <w:r>
        <w:t>Serviceline</w:t>
      </w:r>
      <w:proofErr w:type="spellEnd"/>
      <w:r>
        <w:t xml:space="preserve"> user</w:t>
      </w:r>
    </w:p>
    <w:p w14:paraId="5A820AAB" w14:textId="77777777" w:rsidR="00BF259B" w:rsidRDefault="00BF259B">
      <w:pPr>
        <w:pStyle w:val="ListBullet"/>
        <w:pPrChange w:id="1016" w:author="Changes since 5.0" w:date="2022-08-01T08:50:00Z">
          <w:pPr>
            <w:numPr>
              <w:numId w:val="20"/>
            </w:numPr>
            <w:ind w:left="720" w:hanging="360"/>
          </w:pPr>
        </w:pPrChange>
      </w:pPr>
      <w:proofErr w:type="spellStart"/>
      <w:r>
        <w:t>Serviceline</w:t>
      </w:r>
      <w:proofErr w:type="spellEnd"/>
      <w:r>
        <w:t xml:space="preserve"> power user (remote commands?)</w:t>
      </w:r>
    </w:p>
    <w:p w14:paraId="49E02CAB" w14:textId="77777777" w:rsidR="00BF259B" w:rsidRDefault="00BF259B">
      <w:pPr>
        <w:pStyle w:val="ListBullet"/>
        <w:pPrChange w:id="1017" w:author="Changes since 5.0" w:date="2022-08-01T08:50:00Z">
          <w:pPr>
            <w:numPr>
              <w:numId w:val="20"/>
            </w:numPr>
            <w:ind w:left="720" w:hanging="360"/>
          </w:pPr>
        </w:pPrChange>
      </w:pPr>
      <w:proofErr w:type="spellStart"/>
      <w:r>
        <w:t>Serviceline</w:t>
      </w:r>
      <w:proofErr w:type="spellEnd"/>
      <w:r>
        <w:t xml:space="preserve"> administrator</w:t>
      </w:r>
    </w:p>
    <w:p w14:paraId="381E8133" w14:textId="77777777" w:rsidR="00BF259B" w:rsidRDefault="00BF259B">
      <w:pPr>
        <w:pStyle w:val="ListBullet"/>
        <w:pPrChange w:id="1018" w:author="Changes since 5.0" w:date="2022-08-01T08:50:00Z">
          <w:pPr>
            <w:numPr>
              <w:numId w:val="20"/>
            </w:numPr>
            <w:ind w:left="720" w:hanging="360"/>
          </w:pPr>
        </w:pPrChange>
      </w:pPr>
      <w:r>
        <w:t>Pulse user</w:t>
      </w:r>
    </w:p>
    <w:p w14:paraId="054F5CA5" w14:textId="77777777" w:rsidR="00BF259B" w:rsidRPr="00472C74" w:rsidRDefault="00BF259B" w:rsidP="005B17A0">
      <w:pPr>
        <w:spacing w:after="0"/>
        <w:ind w:left="720"/>
      </w:pPr>
    </w:p>
    <w:p w14:paraId="50A1D49F" w14:textId="311A9539" w:rsidR="00BF259B" w:rsidRDefault="00645610">
      <w:pPr>
        <w:pStyle w:val="Heading2"/>
        <w:pPrChange w:id="1019" w:author="Changes since 5.0" w:date="2022-08-01T08:50:00Z">
          <w:pPr>
            <w:pStyle w:val="Heading2"/>
            <w:numPr>
              <w:ilvl w:val="1"/>
              <w:numId w:val="14"/>
            </w:numPr>
            <w:suppressAutoHyphens w:val="0"/>
            <w:spacing w:before="240" w:after="60" w:line="276" w:lineRule="auto"/>
            <w:ind w:left="567" w:hanging="600"/>
          </w:pPr>
        </w:pPrChange>
      </w:pPr>
      <w:bookmarkStart w:id="1020" w:name="_Toc110235443"/>
      <w:ins w:id="1021" w:author="Changes since 5.0" w:date="2022-08-01T08:50:00Z">
        <w:r w:rsidRPr="00645610">
          <w:t xml:space="preserve">10.2 </w:t>
        </w:r>
      </w:ins>
      <w:r w:rsidR="00BF259B">
        <w:t>Users</w:t>
      </w:r>
      <w:bookmarkEnd w:id="1020"/>
    </w:p>
    <w:p w14:paraId="6B66B7D1" w14:textId="77777777" w:rsidR="00BF259B" w:rsidRDefault="00BF259B" w:rsidP="005B17A0">
      <w:pPr>
        <w:spacing w:after="0"/>
        <w:rPr>
          <w:del w:id="1022" w:author="Changes since 5.0" w:date="2022-08-01T08:50:00Z"/>
        </w:rPr>
      </w:pPr>
    </w:p>
    <w:p w14:paraId="5EA6C7E2" w14:textId="77777777" w:rsidR="00BF259B" w:rsidRPr="00D957F4" w:rsidRDefault="00BF259B">
      <w:pPr>
        <w:pStyle w:val="BodyText"/>
        <w:pPrChange w:id="1023" w:author="Changes since 5.0" w:date="2022-08-01T08:50:00Z">
          <w:pPr/>
        </w:pPrChange>
      </w:pPr>
      <w:r>
        <w:t>Define system users as required and assign these to the relevant Security Roles(s)</w:t>
      </w:r>
    </w:p>
    <w:p w14:paraId="3F4F05CA" w14:textId="77777777" w:rsidR="00BF259B" w:rsidRDefault="00BF259B" w:rsidP="005B17A0"/>
    <w:p w14:paraId="559DE44F" w14:textId="04E3454C" w:rsidR="00BF259B" w:rsidRDefault="00645610" w:rsidP="005B17A0">
      <w:pPr>
        <w:rPr>
          <w:del w:id="1024" w:author="Changes since 5.0" w:date="2022-08-01T08:50:00Z"/>
        </w:rPr>
      </w:pPr>
      <w:bookmarkStart w:id="1025" w:name="_Toc110235444"/>
      <w:ins w:id="1026" w:author="Changes since 5.0" w:date="2022-08-01T08:50:00Z">
        <w:r w:rsidRPr="00645610">
          <w:t xml:space="preserve">10.3 </w:t>
        </w:r>
      </w:ins>
    </w:p>
    <w:p w14:paraId="254C80F2" w14:textId="77777777" w:rsidR="00BF259B" w:rsidRDefault="00BF259B">
      <w:pPr>
        <w:pStyle w:val="Heading2"/>
        <w:pPrChange w:id="1027" w:author="Changes since 5.0" w:date="2022-08-01T08:50:00Z">
          <w:pPr>
            <w:pStyle w:val="Heading2"/>
            <w:numPr>
              <w:ilvl w:val="1"/>
              <w:numId w:val="14"/>
            </w:numPr>
            <w:suppressAutoHyphens w:val="0"/>
            <w:spacing w:before="240" w:after="60" w:line="276" w:lineRule="auto"/>
            <w:ind w:left="567" w:hanging="600"/>
          </w:pPr>
        </w:pPrChange>
      </w:pPr>
      <w:r>
        <w:t>Category Names</w:t>
      </w:r>
      <w:bookmarkEnd w:id="1025"/>
    </w:p>
    <w:p w14:paraId="02FB7A04" w14:textId="77777777" w:rsidR="00BF259B" w:rsidRDefault="00BF259B" w:rsidP="005B17A0">
      <w:pPr>
        <w:spacing w:after="0"/>
      </w:pPr>
    </w:p>
    <w:p w14:paraId="0484A47A" w14:textId="77777777" w:rsidR="00BF259B" w:rsidRDefault="00BF259B">
      <w:pPr>
        <w:pStyle w:val="BodyText"/>
        <w:pPrChange w:id="1028" w:author="Changes since 5.0" w:date="2022-08-01T08:50:00Z">
          <w:pPr/>
        </w:pPrChange>
      </w:pPr>
      <w:r>
        <w:t>The Category Names will be amended to be the same as the NCB Gasper Vantage v5.5.28 solution.</w:t>
      </w:r>
    </w:p>
    <w:p w14:paraId="6FA69890" w14:textId="73B6CA89" w:rsidR="00BF259B" w:rsidRDefault="002F5EF6">
      <w:pPr>
        <w:pStyle w:val="BodyText"/>
        <w:pPrChange w:id="1029" w:author="Changes since 5.0" w:date="2022-08-01T08:50:00Z">
          <w:pPr>
            <w:numPr>
              <w:ilvl w:val="1"/>
              <w:numId w:val="26"/>
            </w:numPr>
            <w:ind w:left="742" w:hanging="600"/>
          </w:pPr>
        </w:pPrChange>
      </w:pPr>
      <w:ins w:id="1030" w:author="Changes since 5.0" w:date="2022-08-01T08:50:00Z">
        <w:r w:rsidRPr="001D3305">
          <w:rPr>
            <w:b/>
            <w:bCs/>
          </w:rPr>
          <w:t>10.3</w:t>
        </w:r>
        <w:r w:rsidR="001D3305" w:rsidRPr="001D3305">
          <w:rPr>
            <w:b/>
            <w:bCs/>
          </w:rPr>
          <w:t>.1</w:t>
        </w:r>
        <w:r w:rsidR="001D3305">
          <w:tab/>
        </w:r>
      </w:ins>
      <w:del w:id="1031" w:author="Changes since 5.0" w:date="2022-08-01T08:50:00Z">
        <w:r w:rsidR="00BF259B">
          <w:delText xml:space="preserve">Select </w:delText>
        </w:r>
      </w:del>
      <w:r w:rsidR="00BF259B">
        <w:t>Admin | Data Admin</w:t>
      </w:r>
    </w:p>
    <w:p w14:paraId="6537BEA4" w14:textId="77777777" w:rsidR="00BF259B" w:rsidRDefault="00BF259B" w:rsidP="005B17A0">
      <w:pPr>
        <w:spacing w:after="0"/>
      </w:pPr>
    </w:p>
    <w:p w14:paraId="269991B1" w14:textId="77777777" w:rsidR="00BF259B" w:rsidRDefault="00BF259B">
      <w:pPr>
        <w:ind w:left="1440"/>
        <w:jc w:val="center"/>
        <w:pPrChange w:id="1032" w:author="Changes since 5.0" w:date="2022-08-01T08:50:00Z">
          <w:pPr>
            <w:ind w:left="1440"/>
          </w:pPr>
        </w:pPrChange>
      </w:pPr>
      <w:r w:rsidRPr="00516465">
        <w:rPr>
          <w:noProof/>
          <w:lang w:val="en-GB" w:eastAsia="en-GB"/>
        </w:rPr>
        <w:lastRenderedPageBreak/>
        <w:drawing>
          <wp:inline distT="0" distB="0" distL="0" distR="0" wp14:anchorId="0BEAAF01" wp14:editId="454869D8">
            <wp:extent cx="2162175" cy="3124200"/>
            <wp:effectExtent l="0" t="0" r="0" b="0"/>
            <wp:docPr id="278453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162175" cy="3124200"/>
                    </a:xfrm>
                    <a:prstGeom prst="rect">
                      <a:avLst/>
                    </a:prstGeom>
                    <a:noFill/>
                    <a:ln>
                      <a:noFill/>
                    </a:ln>
                  </pic:spPr>
                </pic:pic>
              </a:graphicData>
            </a:graphic>
          </wp:inline>
        </w:drawing>
      </w:r>
    </w:p>
    <w:p w14:paraId="6C76ED4B" w14:textId="4684D1D8" w:rsidR="00BF259B" w:rsidRDefault="00F929AF">
      <w:pPr>
        <w:pStyle w:val="Heading2"/>
        <w:pPrChange w:id="1033" w:author="Changes since 5.0" w:date="2022-08-01T08:50:00Z">
          <w:pPr>
            <w:pStyle w:val="Heading2"/>
            <w:numPr>
              <w:ilvl w:val="1"/>
              <w:numId w:val="14"/>
            </w:numPr>
            <w:suppressAutoHyphens w:val="0"/>
            <w:spacing w:before="240" w:after="60" w:line="276" w:lineRule="auto"/>
            <w:ind w:left="567" w:hanging="600"/>
          </w:pPr>
        </w:pPrChange>
      </w:pPr>
      <w:bookmarkStart w:id="1034" w:name="_Toc110235445"/>
      <w:ins w:id="1035" w:author="Changes since 5.0" w:date="2022-08-01T08:50:00Z">
        <w:r>
          <w:t xml:space="preserve">10.4 </w:t>
        </w:r>
      </w:ins>
      <w:r w:rsidR="00BF259B">
        <w:t>Terminal Definition (Import)</w:t>
      </w:r>
      <w:bookmarkEnd w:id="1034"/>
    </w:p>
    <w:p w14:paraId="0E25C575" w14:textId="77777777" w:rsidR="00BF259B" w:rsidRDefault="00F929AF">
      <w:pPr>
        <w:pStyle w:val="BodyText"/>
        <w:pPrChange w:id="1036" w:author="Changes since 5.0" w:date="2022-08-01T08:50:00Z">
          <w:pPr/>
        </w:pPrChange>
      </w:pPr>
      <w:ins w:id="1037" w:author="Changes since 5.0" w:date="2022-08-01T08:50:00Z">
        <w:r>
          <w:t>On</w:t>
        </w:r>
      </w:ins>
      <w:r w:rsidR="00BF259B">
        <w:t xml:space="preserve"> the My Fleet page, select the </w:t>
      </w:r>
      <w:r w:rsidR="00BF259B" w:rsidRPr="003A4006">
        <w:rPr>
          <w:b/>
          <w:i/>
          <w:rPrChange w:id="1038" w:author="Changes since 5.0" w:date="2022-08-01T08:50:00Z">
            <w:rPr/>
          </w:rPrChange>
        </w:rPr>
        <w:t>Terminal Import</w:t>
      </w:r>
      <w:r w:rsidR="00BF259B">
        <w:t xml:space="preserve"> feature. Navigate to locate the NCB Terminal Definition import CSV file. All defined terminals will be imported in Vision.</w:t>
      </w:r>
    </w:p>
    <w:p w14:paraId="5A14DE10" w14:textId="77777777" w:rsidR="00BF259B" w:rsidRDefault="00BF259B" w:rsidP="00BF259B"/>
    <w:p w14:paraId="6D97ED5E" w14:textId="77777777" w:rsidR="00BF259B" w:rsidRDefault="00BF259B" w:rsidP="00BF259B">
      <w:r w:rsidRPr="000D3E97">
        <w:rPr>
          <w:noProof/>
          <w:lang w:val="en-GB" w:eastAsia="en-GB"/>
        </w:rPr>
        <w:drawing>
          <wp:inline distT="0" distB="0" distL="0" distR="0" wp14:anchorId="7F91C2CE" wp14:editId="15EB54B2">
            <wp:extent cx="6067425" cy="1647825"/>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067425" cy="1647825"/>
                    </a:xfrm>
                    <a:prstGeom prst="rect">
                      <a:avLst/>
                    </a:prstGeom>
                    <a:noFill/>
                    <a:ln>
                      <a:noFill/>
                    </a:ln>
                  </pic:spPr>
                </pic:pic>
              </a:graphicData>
            </a:graphic>
          </wp:inline>
        </w:drawing>
      </w:r>
    </w:p>
    <w:p w14:paraId="297A46B7" w14:textId="001CEDE2" w:rsidR="00BF259B" w:rsidRDefault="004B0097" w:rsidP="005B17A0">
      <w:pPr>
        <w:spacing w:after="0"/>
        <w:rPr>
          <w:del w:id="1039" w:author="Changes since 5.0" w:date="2022-08-01T08:50:00Z"/>
        </w:rPr>
      </w:pPr>
      <w:bookmarkStart w:id="1040" w:name="_Toc110235446"/>
      <w:ins w:id="1041" w:author="Changes since 5.0" w:date="2022-08-01T08:50:00Z">
        <w:r w:rsidRPr="004B0097">
          <w:t>10.5</w:t>
        </w:r>
      </w:ins>
    </w:p>
    <w:p w14:paraId="52F7A6AF" w14:textId="77777777" w:rsidR="00BF259B" w:rsidRDefault="00BF259B" w:rsidP="005B17A0">
      <w:pPr>
        <w:rPr>
          <w:del w:id="1042" w:author="Changes since 5.0" w:date="2022-08-01T08:50:00Z"/>
        </w:rPr>
      </w:pPr>
      <w:del w:id="1043" w:author="Changes since 5.0" w:date="2022-08-01T08:50:00Z">
        <w:r>
          <w:delText>From the My Fleet page, select the Terminal Import feature. Navigate to locate the NCB Terminal Definition import CSV file. All defined terminals will be imported in Vision.</w:delText>
        </w:r>
      </w:del>
    </w:p>
    <w:p w14:paraId="01C25701" w14:textId="77777777" w:rsidR="00BF259B" w:rsidRDefault="00BF259B" w:rsidP="005B17A0">
      <w:pPr>
        <w:rPr>
          <w:del w:id="1044" w:author="Changes since 5.0" w:date="2022-08-01T08:50:00Z"/>
        </w:rPr>
      </w:pPr>
    </w:p>
    <w:p w14:paraId="17906329" w14:textId="77777777" w:rsidR="00BF259B" w:rsidRDefault="00BF259B" w:rsidP="005B17A0">
      <w:pPr>
        <w:rPr>
          <w:del w:id="1045" w:author="Changes since 5.0" w:date="2022-08-01T08:50:00Z"/>
        </w:rPr>
      </w:pPr>
      <w:del w:id="1046" w:author="Changes since 5.0" w:date="2022-08-01T08:50:00Z">
        <w:r w:rsidRPr="000D3E97">
          <w:rPr>
            <w:noProof/>
            <w:lang w:val="en-GB" w:eastAsia="en-GB"/>
          </w:rPr>
          <w:lastRenderedPageBreak/>
          <w:drawing>
            <wp:inline distT="0" distB="0" distL="0" distR="0" wp14:anchorId="06114AF4" wp14:editId="6075310E">
              <wp:extent cx="6067425" cy="1647825"/>
              <wp:effectExtent l="0" t="0" r="0" b="0"/>
              <wp:docPr id="278453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067425" cy="1647825"/>
                      </a:xfrm>
                      <a:prstGeom prst="rect">
                        <a:avLst/>
                      </a:prstGeom>
                      <a:noFill/>
                      <a:ln>
                        <a:noFill/>
                      </a:ln>
                    </pic:spPr>
                  </pic:pic>
                </a:graphicData>
              </a:graphic>
            </wp:inline>
          </w:drawing>
        </w:r>
      </w:del>
    </w:p>
    <w:p w14:paraId="1938CC4E" w14:textId="7BFD3F4C" w:rsidR="00BF259B" w:rsidRDefault="00BF259B">
      <w:pPr>
        <w:pStyle w:val="Heading2"/>
        <w:pPrChange w:id="1047" w:author="Changes since 5.0" w:date="2022-08-01T08:50:00Z">
          <w:pPr>
            <w:pStyle w:val="Heading2"/>
            <w:numPr>
              <w:ilvl w:val="1"/>
              <w:numId w:val="14"/>
            </w:numPr>
            <w:suppressAutoHyphens w:val="0"/>
            <w:spacing w:before="240" w:after="60" w:line="276" w:lineRule="auto"/>
            <w:ind w:left="567" w:hanging="600"/>
          </w:pPr>
        </w:pPrChange>
      </w:pPr>
      <w:del w:id="1048" w:author="Moses, Robbie" w:date="2022-08-01T09:53:00Z">
        <w:r w:rsidDel="00967D50">
          <w:delText xml:space="preserve"> </w:delText>
        </w:r>
      </w:del>
      <w:r>
        <w:t>Terminal Group Definition</w:t>
      </w:r>
      <w:bookmarkEnd w:id="1040"/>
    </w:p>
    <w:p w14:paraId="33027D7D" w14:textId="77777777" w:rsidR="00BF259B" w:rsidRDefault="00BF259B" w:rsidP="005B17A0">
      <w:pPr>
        <w:spacing w:after="0"/>
      </w:pPr>
    </w:p>
    <w:p w14:paraId="0195043F" w14:textId="77777777" w:rsidR="00BF259B" w:rsidRDefault="00BF259B">
      <w:pPr>
        <w:pStyle w:val="ListNumber"/>
        <w:numPr>
          <w:ilvl w:val="0"/>
          <w:numId w:val="51"/>
        </w:numPr>
        <w:pPrChange w:id="1049" w:author="Changes since 5.0" w:date="2022-08-01T08:50:00Z">
          <w:pPr>
            <w:numPr>
              <w:numId w:val="22"/>
            </w:numPr>
            <w:ind w:left="720" w:hanging="360"/>
          </w:pPr>
        </w:pPrChange>
      </w:pPr>
      <w:r>
        <w:t xml:space="preserve">Select </w:t>
      </w:r>
      <w:r w:rsidRPr="00232D3E">
        <w:rPr>
          <w:rPrChange w:id="1050" w:author="Changes since 5.0" w:date="2022-08-01T08:50:00Z">
            <w:rPr>
              <w:b/>
            </w:rPr>
          </w:rPrChange>
        </w:rPr>
        <w:t>Admin | Terminal Management</w:t>
      </w:r>
    </w:p>
    <w:p w14:paraId="4CD0A493" w14:textId="77777777" w:rsidR="00BF259B" w:rsidRDefault="00BF259B">
      <w:pPr>
        <w:ind w:left="720"/>
        <w:jc w:val="center"/>
        <w:rPr>
          <w:noProof/>
          <w:lang w:val="en-GB" w:eastAsia="en-GB"/>
        </w:rPr>
        <w:pPrChange w:id="1051" w:author="Changes since 5.0" w:date="2022-08-01T08:50:00Z">
          <w:pPr>
            <w:ind w:left="720"/>
          </w:pPr>
        </w:pPrChange>
      </w:pPr>
      <w:r w:rsidRPr="00232D3E">
        <w:rPr>
          <w:noProof/>
          <w:lang w:val="en-GB" w:eastAsia="en-GB"/>
        </w:rPr>
        <w:drawing>
          <wp:inline distT="0" distB="0" distL="0" distR="0" wp14:anchorId="0AE7CBB1" wp14:editId="797E0476">
            <wp:extent cx="2295525" cy="2590800"/>
            <wp:effectExtent l="0" t="0" r="0" b="0"/>
            <wp:docPr id="278453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295525" cy="2590800"/>
                    </a:xfrm>
                    <a:prstGeom prst="rect">
                      <a:avLst/>
                    </a:prstGeom>
                    <a:noFill/>
                    <a:ln>
                      <a:noFill/>
                    </a:ln>
                  </pic:spPr>
                </pic:pic>
              </a:graphicData>
            </a:graphic>
          </wp:inline>
        </w:drawing>
      </w:r>
    </w:p>
    <w:p w14:paraId="7B468460" w14:textId="77777777" w:rsidR="00BF259B" w:rsidRDefault="00BF259B" w:rsidP="005B17A0">
      <w:pPr>
        <w:ind w:left="720"/>
        <w:rPr>
          <w:del w:id="1052" w:author="Changes since 5.0" w:date="2022-08-01T08:50:00Z"/>
        </w:rPr>
      </w:pPr>
    </w:p>
    <w:p w14:paraId="5B514E89" w14:textId="2B9006EE" w:rsidR="00BF259B" w:rsidRDefault="00BF259B">
      <w:pPr>
        <w:pStyle w:val="ListNumber"/>
        <w:pPrChange w:id="1053" w:author="Changes since 5.0" w:date="2022-08-01T08:50:00Z">
          <w:pPr>
            <w:numPr>
              <w:numId w:val="22"/>
            </w:numPr>
            <w:ind w:left="720" w:hanging="360"/>
          </w:pPr>
        </w:pPrChange>
      </w:pPr>
      <w:r>
        <w:rPr>
          <w:noProof/>
        </w:rPr>
        <w:t xml:space="preserve">Click on the </w:t>
      </w:r>
      <w:r w:rsidRPr="00F94F45">
        <w:rPr>
          <w:b/>
          <w:rPrChange w:id="1054" w:author="Changes since 5.0" w:date="2022-08-01T08:50:00Z">
            <w:rPr>
              <w:noProof/>
            </w:rPr>
          </w:rPrChange>
        </w:rPr>
        <w:t>‘+’</w:t>
      </w:r>
      <w:r>
        <w:rPr>
          <w:noProof/>
        </w:rPr>
        <w:t xml:space="preserve"> sign at the top right</w:t>
      </w:r>
      <w:ins w:id="1055" w:author="Changes since 5.0" w:date="2022-08-01T08:50:00Z">
        <w:r w:rsidR="001271E8">
          <w:rPr>
            <w:noProof/>
          </w:rPr>
          <w:t>-</w:t>
        </w:r>
      </w:ins>
      <w:del w:id="1056" w:author="Changes since 5.0" w:date="2022-08-01T08:50:00Z">
        <w:r>
          <w:rPr>
            <w:noProof/>
          </w:rPr>
          <w:delText xml:space="preserve"> </w:delText>
        </w:r>
      </w:del>
      <w:r>
        <w:rPr>
          <w:noProof/>
        </w:rPr>
        <w:t xml:space="preserve">hand corner </w:t>
      </w:r>
      <w:ins w:id="1057" w:author="Changes since 5.0" w:date="2022-08-01T08:50:00Z">
        <w:r w:rsidR="001271E8">
          <w:rPr>
            <w:noProof/>
          </w:rPr>
          <w:t xml:space="preserve">to </w:t>
        </w:r>
      </w:ins>
      <w:r>
        <w:rPr>
          <w:noProof/>
        </w:rPr>
        <w:t>create a new Terminal Group entry</w:t>
      </w:r>
    </w:p>
    <w:p w14:paraId="593EBAC1" w14:textId="77777777" w:rsidR="00BF259B" w:rsidRDefault="00BF259B">
      <w:pPr>
        <w:ind w:left="720"/>
        <w:jc w:val="center"/>
        <w:rPr>
          <w:noProof/>
        </w:rPr>
        <w:pPrChange w:id="1058" w:author="Changes since 5.0" w:date="2022-08-01T08:50:00Z">
          <w:pPr>
            <w:ind w:left="720"/>
          </w:pPr>
        </w:pPrChange>
      </w:pPr>
      <w:r w:rsidRPr="00AF646E">
        <w:rPr>
          <w:noProof/>
        </w:rPr>
        <w:drawing>
          <wp:inline distT="0" distB="0" distL="0" distR="0" wp14:anchorId="727E27CA" wp14:editId="6CC95336">
            <wp:extent cx="5743575" cy="247650"/>
            <wp:effectExtent l="0" t="0" r="0" b="0"/>
            <wp:docPr id="278453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743575" cy="247650"/>
                    </a:xfrm>
                    <a:prstGeom prst="rect">
                      <a:avLst/>
                    </a:prstGeom>
                    <a:noFill/>
                    <a:ln>
                      <a:noFill/>
                    </a:ln>
                  </pic:spPr>
                </pic:pic>
              </a:graphicData>
            </a:graphic>
          </wp:inline>
        </w:drawing>
      </w:r>
    </w:p>
    <w:p w14:paraId="568F67E9" w14:textId="77777777" w:rsidR="00BF259B" w:rsidRDefault="00BF259B" w:rsidP="005B17A0">
      <w:pPr>
        <w:ind w:left="720"/>
        <w:rPr>
          <w:del w:id="1059" w:author="Changes since 5.0" w:date="2022-08-01T08:50:00Z"/>
          <w:noProof/>
        </w:rPr>
      </w:pPr>
    </w:p>
    <w:p w14:paraId="569241C4" w14:textId="77777777" w:rsidR="00BF259B" w:rsidRDefault="00BF259B">
      <w:pPr>
        <w:pStyle w:val="ListNumber"/>
        <w:pPrChange w:id="1060" w:author="Changes since 5.0" w:date="2022-08-01T08:50:00Z">
          <w:pPr>
            <w:numPr>
              <w:numId w:val="22"/>
            </w:numPr>
            <w:ind w:left="720" w:hanging="360"/>
          </w:pPr>
        </w:pPrChange>
      </w:pPr>
      <w:r>
        <w:rPr>
          <w:noProof/>
        </w:rPr>
        <w:t xml:space="preserve">Enter the details for NCB and </w:t>
      </w:r>
      <w:del w:id="1061" w:author="Changes since 5.0" w:date="2022-08-01T08:50:00Z">
        <w:r>
          <w:rPr>
            <w:noProof/>
          </w:rPr>
          <w:delText xml:space="preserve">then </w:delText>
        </w:r>
      </w:del>
      <w:r>
        <w:rPr>
          <w:noProof/>
        </w:rPr>
        <w:t xml:space="preserve">click on </w:t>
      </w:r>
      <w:r w:rsidRPr="0095020E">
        <w:rPr>
          <w:b/>
          <w:i/>
          <w:rPrChange w:id="1062" w:author="Changes since 5.0" w:date="2022-08-01T08:50:00Z">
            <w:rPr>
              <w:noProof/>
            </w:rPr>
          </w:rPrChange>
        </w:rPr>
        <w:t>Next</w:t>
      </w:r>
    </w:p>
    <w:p w14:paraId="43F1DA2A" w14:textId="77777777" w:rsidR="00BF259B" w:rsidRDefault="00BF259B">
      <w:pPr>
        <w:ind w:left="720"/>
        <w:jc w:val="center"/>
        <w:rPr>
          <w:noProof/>
        </w:rPr>
        <w:pPrChange w:id="1063" w:author="Changes since 5.0" w:date="2022-08-01T08:50:00Z">
          <w:pPr>
            <w:ind w:left="720"/>
          </w:pPr>
        </w:pPrChange>
      </w:pPr>
      <w:r w:rsidRPr="00AF646E">
        <w:rPr>
          <w:noProof/>
        </w:rPr>
        <w:lastRenderedPageBreak/>
        <w:drawing>
          <wp:inline distT="0" distB="0" distL="0" distR="0" wp14:anchorId="028A2EF0" wp14:editId="0A376B75">
            <wp:extent cx="4705350" cy="3257550"/>
            <wp:effectExtent l="0" t="0" r="0" b="0"/>
            <wp:docPr id="278453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705350" cy="3257550"/>
                    </a:xfrm>
                    <a:prstGeom prst="rect">
                      <a:avLst/>
                    </a:prstGeom>
                    <a:noFill/>
                    <a:ln>
                      <a:noFill/>
                    </a:ln>
                  </pic:spPr>
                </pic:pic>
              </a:graphicData>
            </a:graphic>
          </wp:inline>
        </w:drawing>
      </w:r>
    </w:p>
    <w:p w14:paraId="54117A7F" w14:textId="5C13D3D8" w:rsidR="00BF259B" w:rsidRDefault="00370435" w:rsidP="00967D50">
      <w:pPr>
        <w:pStyle w:val="ListNumber"/>
      </w:pPr>
      <w:r>
        <w:rPr>
          <w:noProof/>
        </w:rPr>
        <w:t>Select</w:t>
      </w:r>
      <w:r w:rsidR="00BF259B">
        <w:rPr>
          <w:noProof/>
        </w:rPr>
        <w:t xml:space="preserve"> </w:t>
      </w:r>
      <w:r w:rsidR="00BF259B">
        <w:rPr>
          <w:b/>
          <w:noProof/>
        </w:rPr>
        <w:t>Primary ID</w:t>
      </w:r>
      <w:r>
        <w:rPr>
          <w:b/>
          <w:noProof/>
        </w:rPr>
        <w:t xml:space="preserve"> </w:t>
      </w:r>
      <w:r w:rsidRPr="009F7CFD">
        <w:rPr>
          <w:bCs/>
          <w:noProof/>
        </w:rPr>
        <w:t>from</w:t>
      </w:r>
      <w:del w:id="1064" w:author="Changes since 5.0" w:date="2022-08-01T08:50:00Z">
        <w:r w:rsidR="00BF259B">
          <w:rPr>
            <w:noProof/>
          </w:rPr>
          <w:delText>From</w:delText>
        </w:r>
      </w:del>
      <w:r w:rsidR="00BF259B">
        <w:rPr>
          <w:b/>
          <w:rPrChange w:id="1065" w:author="Changes since 5.0" w:date="2022-08-01T08:50:00Z">
            <w:rPr>
              <w:rFonts w:ascii="Arial" w:eastAsia="Calibri" w:hAnsi="Arial"/>
              <w:noProof/>
              <w:sz w:val="24"/>
              <w:szCs w:val="22"/>
              <w:lang w:val="en-US"/>
            </w:rPr>
          </w:rPrChange>
        </w:rPr>
        <w:t xml:space="preserve"> </w:t>
      </w:r>
      <w:r w:rsidR="00BF259B">
        <w:rPr>
          <w:noProof/>
        </w:rPr>
        <w:t>the drop</w:t>
      </w:r>
      <w:ins w:id="1066" w:author="Changes since 5.0" w:date="2022-08-01T08:50:00Z">
        <w:r>
          <w:rPr>
            <w:noProof/>
          </w:rPr>
          <w:t>-</w:t>
        </w:r>
      </w:ins>
      <w:del w:id="1067" w:author="Changes since 5.0" w:date="2022-08-01T08:50:00Z">
        <w:r w:rsidR="00BF259B">
          <w:rPr>
            <w:noProof/>
          </w:rPr>
          <w:delText xml:space="preserve"> </w:delText>
        </w:r>
      </w:del>
      <w:r w:rsidR="00BF259B">
        <w:rPr>
          <w:noProof/>
        </w:rPr>
        <w:t xml:space="preserve">down list </w:t>
      </w:r>
      <w:ins w:id="1068" w:author="Changes since 5.0" w:date="2022-08-01T08:50:00Z">
        <w:r w:rsidR="00BF259B">
          <w:rPr>
            <w:noProof/>
          </w:rPr>
          <w:t>(</w:t>
        </w:r>
        <w:r w:rsidR="001271E8">
          <w:rPr>
            <w:noProof/>
          </w:rPr>
          <w:t xml:space="preserve">which </w:t>
        </w:r>
      </w:ins>
      <w:del w:id="1069" w:author="Changes since 5.0" w:date="2022-08-01T08:50:00Z">
        <w:r w:rsidR="00BF259B">
          <w:rPr>
            <w:noProof/>
          </w:rPr>
          <w:delText xml:space="preserve">select </w:delText>
        </w:r>
        <w:r w:rsidR="00BF259B">
          <w:rPr>
            <w:b/>
            <w:noProof/>
          </w:rPr>
          <w:delText>Primary ID</w:delText>
        </w:r>
        <w:r w:rsidR="00BF259B">
          <w:rPr>
            <w:noProof/>
          </w:rPr>
          <w:delText xml:space="preserve"> (</w:delText>
        </w:r>
      </w:del>
      <w:r w:rsidR="00BF259B">
        <w:rPr>
          <w:noProof/>
        </w:rPr>
        <w:t>should be selected by default)</w:t>
      </w:r>
    </w:p>
    <w:p w14:paraId="3D953CF8" w14:textId="77777777" w:rsidR="00BF259B" w:rsidRDefault="00BF259B" w:rsidP="005B17A0">
      <w:pPr>
        <w:ind w:left="720"/>
        <w:rPr>
          <w:noProof/>
        </w:rPr>
      </w:pPr>
      <w:r w:rsidRPr="00BC4DC0">
        <w:rPr>
          <w:noProof/>
        </w:rPr>
        <w:drawing>
          <wp:inline distT="0" distB="0" distL="0" distR="0" wp14:anchorId="0B2218D0" wp14:editId="361E9B9A">
            <wp:extent cx="5562600" cy="2343150"/>
            <wp:effectExtent l="0" t="0" r="0" b="0"/>
            <wp:docPr id="278453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562600" cy="2343150"/>
                    </a:xfrm>
                    <a:prstGeom prst="rect">
                      <a:avLst/>
                    </a:prstGeom>
                    <a:noFill/>
                    <a:ln>
                      <a:noFill/>
                    </a:ln>
                  </pic:spPr>
                </pic:pic>
              </a:graphicData>
            </a:graphic>
          </wp:inline>
        </w:drawing>
      </w:r>
    </w:p>
    <w:p w14:paraId="2150BFFA" w14:textId="77777777" w:rsidR="00BF259B" w:rsidRDefault="00BF259B" w:rsidP="005B17A0">
      <w:pPr>
        <w:ind w:left="720"/>
        <w:rPr>
          <w:del w:id="1070" w:author="Changes since 5.0" w:date="2022-08-01T08:50:00Z"/>
        </w:rPr>
      </w:pPr>
    </w:p>
    <w:p w14:paraId="31E1910B" w14:textId="5BC89AF9" w:rsidR="00BF259B" w:rsidRDefault="00BF259B">
      <w:pPr>
        <w:pStyle w:val="ListNumber"/>
        <w:pPrChange w:id="1071" w:author="Changes since 5.0" w:date="2022-08-01T08:50:00Z">
          <w:pPr>
            <w:numPr>
              <w:numId w:val="22"/>
            </w:numPr>
            <w:ind w:left="720" w:hanging="360"/>
          </w:pPr>
        </w:pPrChange>
      </w:pPr>
      <w:r>
        <w:t xml:space="preserve">Enter </w:t>
      </w:r>
      <w:r w:rsidRPr="00DC727B">
        <w:rPr>
          <w:b/>
        </w:rPr>
        <w:t>M</w:t>
      </w:r>
      <w:r>
        <w:rPr>
          <w:b/>
        </w:rPr>
        <w:t>C*</w:t>
      </w:r>
      <w:r>
        <w:t xml:space="preserve"> in the ‘</w:t>
      </w:r>
      <w:r w:rsidRPr="00DC727B">
        <w:rPr>
          <w:b/>
        </w:rPr>
        <w:t>Is Equal To</w:t>
      </w:r>
      <w:r>
        <w:t xml:space="preserve">’ entry area </w:t>
      </w:r>
      <w:ins w:id="1072" w:author="Changes since 5.0" w:date="2022-08-01T08:50:00Z">
        <w:r w:rsidR="007C1D5B">
          <w:t>and</w:t>
        </w:r>
      </w:ins>
      <w:del w:id="1073" w:author="Changes since 5.0" w:date="2022-08-01T08:50:00Z">
        <w:r>
          <w:delText>then</w:delText>
        </w:r>
      </w:del>
      <w:r>
        <w:t xml:space="preserve"> click on </w:t>
      </w:r>
      <w:r w:rsidRPr="007C1D5B">
        <w:rPr>
          <w:b/>
          <w:i/>
          <w:rPrChange w:id="1074" w:author="Changes since 5.0" w:date="2022-08-01T08:50:00Z">
            <w:rPr>
              <w:b/>
            </w:rPr>
          </w:rPrChange>
        </w:rPr>
        <w:t>Search</w:t>
      </w:r>
      <w:r>
        <w:t xml:space="preserve">. Verify that all NCB ATMs are displayed in the lower pane (146 Terminals) and </w:t>
      </w:r>
      <w:del w:id="1075" w:author="Changes since 5.0" w:date="2022-08-01T08:50:00Z">
        <w:r>
          <w:delText xml:space="preserve">then </w:delText>
        </w:r>
      </w:del>
      <w:r>
        <w:t xml:space="preserve">click on </w:t>
      </w:r>
      <w:r w:rsidRPr="007C1D5B">
        <w:rPr>
          <w:b/>
          <w:i/>
          <w:rPrChange w:id="1076" w:author="Changes since 5.0" w:date="2022-08-01T08:50:00Z">
            <w:rPr>
              <w:b/>
            </w:rPr>
          </w:rPrChange>
        </w:rPr>
        <w:t>Save</w:t>
      </w:r>
      <w:r>
        <w:t>.</w:t>
      </w:r>
    </w:p>
    <w:p w14:paraId="358627D1" w14:textId="77777777" w:rsidR="00BF259B" w:rsidRDefault="00BF259B">
      <w:pPr>
        <w:ind w:left="720"/>
        <w:jc w:val="center"/>
        <w:pPrChange w:id="1077" w:author="Changes since 5.0" w:date="2022-08-01T08:50:00Z">
          <w:pPr>
            <w:ind w:left="720"/>
          </w:pPr>
        </w:pPrChange>
      </w:pPr>
      <w:r w:rsidRPr="00BC4DC0">
        <w:rPr>
          <w:noProof/>
        </w:rPr>
        <w:lastRenderedPageBreak/>
        <w:drawing>
          <wp:inline distT="0" distB="0" distL="0" distR="0" wp14:anchorId="4F44286E" wp14:editId="04CFF3D5">
            <wp:extent cx="4543425" cy="3962400"/>
            <wp:effectExtent l="0" t="0" r="0" b="0"/>
            <wp:docPr id="278453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543425" cy="3962400"/>
                    </a:xfrm>
                    <a:prstGeom prst="rect">
                      <a:avLst/>
                    </a:prstGeom>
                    <a:noFill/>
                    <a:ln>
                      <a:noFill/>
                    </a:ln>
                  </pic:spPr>
                </pic:pic>
              </a:graphicData>
            </a:graphic>
          </wp:inline>
        </w:drawing>
      </w:r>
    </w:p>
    <w:p w14:paraId="76B24813" w14:textId="0A95FCEF" w:rsidR="00BF259B" w:rsidRDefault="00BF259B">
      <w:pPr>
        <w:pStyle w:val="ListNumber"/>
        <w:pPrChange w:id="1078" w:author="Changes since 5.0" w:date="2022-08-01T08:50:00Z">
          <w:pPr>
            <w:numPr>
              <w:numId w:val="22"/>
            </w:numPr>
            <w:ind w:left="720" w:hanging="360"/>
          </w:pPr>
        </w:pPrChange>
      </w:pPr>
      <w:r>
        <w:t xml:space="preserve">Repeat steps 2 </w:t>
      </w:r>
      <w:ins w:id="1079" w:author="Changes since 5.0" w:date="2022-08-01T08:50:00Z">
        <w:r w:rsidR="00D004C1">
          <w:t>to</w:t>
        </w:r>
      </w:ins>
      <w:del w:id="1080" w:author="Changes since 5.0" w:date="2022-08-01T08:50:00Z">
        <w:r>
          <w:delText>through</w:delText>
        </w:r>
      </w:del>
      <w:r>
        <w:t xml:space="preserve"> 5 and </w:t>
      </w:r>
      <w:ins w:id="1081" w:author="Changes since 5.0" w:date="2022-08-01T08:50:00Z">
        <w:r>
          <w:t>define</w:t>
        </w:r>
        <w:r w:rsidR="001817C7">
          <w:t>s</w:t>
        </w:r>
      </w:ins>
      <w:del w:id="1082" w:author="Changes since 5.0" w:date="2022-08-01T08:50:00Z">
        <w:r>
          <w:delText>define</w:delText>
        </w:r>
      </w:del>
      <w:r>
        <w:t xml:space="preserve"> Terminal Groups for </w:t>
      </w:r>
    </w:p>
    <w:p w14:paraId="30840839" w14:textId="77777777" w:rsidR="00BF259B" w:rsidRDefault="00BF259B">
      <w:pPr>
        <w:pStyle w:val="ListBullet"/>
        <w:pPrChange w:id="1083" w:author="Changes since 5.0" w:date="2022-08-01T08:50:00Z">
          <w:pPr>
            <w:numPr>
              <w:ilvl w:val="1"/>
              <w:numId w:val="22"/>
            </w:numPr>
            <w:ind w:left="1440" w:hanging="360"/>
          </w:pPr>
        </w:pPrChange>
      </w:pPr>
      <w:r>
        <w:t xml:space="preserve">NCB ATMs UK &amp; Events (256 terminals) – use Primary ID mask </w:t>
      </w:r>
      <w:r w:rsidRPr="00D44937">
        <w:rPr>
          <w:b/>
        </w:rPr>
        <w:t>RR*</w:t>
      </w:r>
    </w:p>
    <w:p w14:paraId="543C4E58" w14:textId="77777777" w:rsidR="00BF259B" w:rsidRDefault="00BF259B">
      <w:pPr>
        <w:pStyle w:val="ListBullet"/>
        <w:pPrChange w:id="1084" w:author="Changes since 5.0" w:date="2022-08-01T08:50:00Z">
          <w:pPr>
            <w:numPr>
              <w:ilvl w:val="1"/>
              <w:numId w:val="22"/>
            </w:numPr>
            <w:ind w:left="1440" w:hanging="360"/>
          </w:pPr>
        </w:pPrChange>
      </w:pPr>
      <w:r>
        <w:t xml:space="preserve">NCB ATMs EU (27 terminals) – use Primary ID mask </w:t>
      </w:r>
      <w:r w:rsidRPr="00D44937">
        <w:rPr>
          <w:b/>
        </w:rPr>
        <w:t>RI*</w:t>
      </w:r>
    </w:p>
    <w:p w14:paraId="2896656E" w14:textId="507DCDDE" w:rsidR="00BF259B" w:rsidRDefault="009F693A" w:rsidP="005B17A0">
      <w:pPr>
        <w:ind w:left="1440"/>
        <w:rPr>
          <w:del w:id="1085" w:author="Changes since 5.0" w:date="2022-08-01T08:50:00Z"/>
        </w:rPr>
      </w:pPr>
      <w:ins w:id="1086" w:author="Changes since 5.0" w:date="2022-08-01T08:50:00Z">
        <w:r w:rsidRPr="009F693A">
          <w:rPr>
            <w:b/>
            <w:bCs/>
          </w:rPr>
          <w:t>Note</w:t>
        </w:r>
        <w:r>
          <w:t xml:space="preserve">: </w:t>
        </w:r>
      </w:ins>
    </w:p>
    <w:p w14:paraId="2CBDF02C" w14:textId="77777777" w:rsidR="00BF259B" w:rsidRDefault="00BF259B">
      <w:pPr>
        <w:pStyle w:val="Note"/>
        <w:rPr>
          <w:rPrChange w:id="1087" w:author="Changes since 5.0" w:date="2022-08-01T08:50:00Z">
            <w:rPr>
              <w:b/>
              <w:color w:val="FF0000"/>
            </w:rPr>
          </w:rPrChange>
        </w:rPr>
        <w:pPrChange w:id="1088" w:author="Changes since 5.0" w:date="2022-08-01T08:50:00Z">
          <w:pPr/>
        </w:pPrChange>
      </w:pPr>
      <w:r w:rsidRPr="00C2596C">
        <w:rPr>
          <w:rPrChange w:id="1089" w:author="Changes since 5.0" w:date="2022-08-01T08:50:00Z">
            <w:rPr>
              <w:b/>
              <w:color w:val="FF0000"/>
            </w:rPr>
          </w:rPrChange>
        </w:rPr>
        <w:t>Terminal Groups can be assigned to Vision Users as required</w:t>
      </w:r>
    </w:p>
    <w:bookmarkEnd w:id="37"/>
    <w:p w14:paraId="054F9A91" w14:textId="77777777" w:rsidR="00C65DC8" w:rsidRDefault="00C65DC8">
      <w:pPr>
        <w:spacing w:after="0" w:line="240" w:lineRule="auto"/>
        <w:rPr>
          <w:b/>
          <w:color w:val="FF0000"/>
        </w:rPr>
      </w:pPr>
      <w:r>
        <w:rPr>
          <w:b/>
          <w:color w:val="FF0000"/>
        </w:rPr>
        <w:br w:type="page"/>
      </w:r>
    </w:p>
    <w:p w14:paraId="675E05EE" w14:textId="27D64026" w:rsidR="008C36BE" w:rsidRPr="007A7A50" w:rsidRDefault="008C36BE" w:rsidP="007A7A50">
      <w:pPr>
        <w:rPr>
          <w:color w:val="FF0000"/>
        </w:rPr>
      </w:pPr>
    </w:p>
    <w:sectPr w:rsidR="008C36BE" w:rsidRPr="007A7A50" w:rsidSect="007A7A50">
      <w:headerReference w:type="default" r:id="rId89"/>
      <w:footerReference w:type="default" r:id="rId90"/>
      <w:pgSz w:w="11906" w:h="16838" w:code="9"/>
      <w:pgMar w:top="851" w:right="849" w:bottom="669" w:left="1157" w:header="720" w:footer="720" w:gutter="0"/>
      <w:cols w:space="720"/>
      <w:noEndnote/>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520" w:author="Moses, Robbie" w:date="2022-08-01T07:19:00Z" w:initials="MR">
    <w:p w14:paraId="0929F06B" w14:textId="77777777" w:rsidR="00D56FD2" w:rsidRDefault="00D56FD2">
      <w:pPr>
        <w:pStyle w:val="CommentText"/>
      </w:pPr>
      <w:r>
        <w:rPr>
          <w:rStyle w:val="CommentReference"/>
        </w:rPr>
        <w:annotationRef/>
      </w:r>
      <w:r>
        <w:t>Not Clear</w:t>
      </w:r>
    </w:p>
  </w:comment>
  <w:comment w:id="695" w:author="Moses, Robbie" w:date="2022-08-01T07:43:00Z" w:initials="MR">
    <w:p w14:paraId="7501E005" w14:textId="77777777" w:rsidR="00F17435" w:rsidRDefault="00F17435">
      <w:pPr>
        <w:pStyle w:val="CommentText"/>
      </w:pPr>
      <w:r>
        <w:rPr>
          <w:rStyle w:val="CommentReference"/>
        </w:rPr>
        <w:annotationRef/>
      </w:r>
      <w:r>
        <w:t xml:space="preserve">Not clear </w:t>
      </w:r>
      <w:r w:rsidR="002114F6">
        <w:br/>
        <w:t xml:space="preserve">Change Admin and password or just </w:t>
      </w:r>
      <w:r w:rsidR="00DC7E2B">
        <w:t>password</w:t>
      </w:r>
      <w:r w:rsidR="002114F6">
        <w:t xml:space="preserve"> </w:t>
      </w:r>
    </w:p>
  </w:comment>
  <w:comment w:id="711" w:author="Moses, Robbie" w:date="2022-08-01T07:48:00Z" w:initials="MR">
    <w:p w14:paraId="501F5D5C" w14:textId="77777777" w:rsidR="00DC7E2B" w:rsidRDefault="00DC7E2B">
      <w:pPr>
        <w:pStyle w:val="CommentText"/>
      </w:pPr>
      <w:r>
        <w:rPr>
          <w:rStyle w:val="CommentReference"/>
        </w:rPr>
        <w:annotationRef/>
      </w:r>
      <w:r>
        <w:t>Not clear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929F06B" w15:done="0"/>
  <w15:commentEx w15:paraId="7501E005" w15:done="0"/>
  <w15:commentEx w15:paraId="501F5D5C"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91FD14" w16cex:dateUtc="2022-08-01T11:19:00Z"/>
  <w16cex:commentExtensible w16cex:durableId="269202B5" w16cex:dateUtc="2022-08-01T11:43:00Z"/>
  <w16cex:commentExtensible w16cex:durableId="269203D6" w16cex:dateUtc="2022-08-01T11:4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929F06B" w16cid:durableId="2691FD14"/>
  <w16cid:commentId w16cid:paraId="7501E005" w16cid:durableId="269202B5"/>
  <w16cid:commentId w16cid:paraId="501F5D5C" w16cid:durableId="269203D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1F6AFB" w14:textId="77777777" w:rsidR="00A6717D" w:rsidRDefault="00A6717D">
      <w:pPr>
        <w:spacing w:line="240" w:lineRule="auto"/>
      </w:pPr>
      <w:r>
        <w:separator/>
      </w:r>
    </w:p>
  </w:endnote>
  <w:endnote w:type="continuationSeparator" w:id="0">
    <w:p w14:paraId="7212E02D" w14:textId="77777777" w:rsidR="00A6717D" w:rsidRDefault="00A6717D">
      <w:pPr>
        <w:spacing w:line="240" w:lineRule="auto"/>
      </w:pPr>
      <w:r>
        <w:continuationSeparator/>
      </w:r>
    </w:p>
  </w:endnote>
  <w:endnote w:type="continuationNotice" w:id="1">
    <w:p w14:paraId="7C9A7CA9" w14:textId="77777777" w:rsidR="00A6717D" w:rsidRDefault="00A6717D">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Open Sans">
    <w:altName w:val="Segoe UI"/>
    <w:panose1 w:val="020B0606030504020204"/>
    <w:charset w:val="00"/>
    <w:family w:val="swiss"/>
    <w:pitch w:val="variable"/>
    <w:sig w:usb0="E00002EF" w:usb1="4000205B" w:usb2="00000028" w:usb3="00000000" w:csb0="0000019F" w:csb1="00000000"/>
  </w:font>
  <w:font w:name="Arial">
    <w:panose1 w:val="020B0604020202020204"/>
    <w:charset w:val="00"/>
    <w:family w:val="swiss"/>
    <w:pitch w:val="variable"/>
    <w:sig w:usb0="E0002EFF" w:usb1="C000785B" w:usb2="00000009" w:usb3="00000000" w:csb0="000001FF" w:csb1="00000000"/>
  </w:font>
  <w:font w:name="MS Mincho">
    <w:altName w:val="MS Mincho"/>
    <w:panose1 w:val="02020609040205080304"/>
    <w:charset w:val="80"/>
    <w:family w:val="modern"/>
    <w:pitch w:val="fixed"/>
    <w:sig w:usb0="E00002FF" w:usb1="6AC7FDFB" w:usb2="08000012" w:usb3="00000000" w:csb0="0002009F" w:csb1="00000000"/>
  </w:font>
  <w:font w:name="Wingdings 3">
    <w:panose1 w:val="050401020108070707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Raleway Black">
    <w:panose1 w:val="020B0A03030101060003"/>
    <w:charset w:val="00"/>
    <w:family w:val="swiss"/>
    <w:pitch w:val="variable"/>
    <w:sig w:usb0="A00002FF" w:usb1="5000205B" w:usb2="00000000" w:usb3="00000000" w:csb0="00000097" w:csb1="00000000"/>
  </w:font>
  <w:font w:name="Verdana">
    <w:panose1 w:val="020B0604030504040204"/>
    <w:charset w:val="00"/>
    <w:family w:val="swiss"/>
    <w:pitch w:val="variable"/>
    <w:sig w:usb0="A00006FF" w:usb1="4000205B" w:usb2="0000001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BCC92E" w14:textId="77777777" w:rsidR="00967D50" w:rsidRDefault="00967D5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2D7BF6" w14:textId="77777777" w:rsidR="00D76F99" w:rsidRPr="00263912" w:rsidRDefault="00D76F99" w:rsidP="00263912">
    <w:pPr>
      <w:suppressAutoHyphens/>
      <w:spacing w:after="0" w:line="240" w:lineRule="auto"/>
      <w:jc w:val="center"/>
      <w:rPr>
        <w:rFonts w:ascii="Open Sans" w:eastAsia="Times New Roman" w:hAnsi="Open Sans"/>
        <w:sz w:val="16"/>
        <w:szCs w:val="16"/>
        <w:lang w:val="en-GB"/>
      </w:rPr>
    </w:pPr>
    <w:r w:rsidRPr="00263912">
      <w:rPr>
        <w:rFonts w:ascii="Open Sans" w:eastAsia="Times New Roman" w:hAnsi="Open Sans"/>
        <w:sz w:val="16"/>
        <w:szCs w:val="16"/>
        <w:lang w:val="en-GB"/>
      </w:rPr>
      <w:t>Confidential and proprietary information of NCR.</w:t>
    </w:r>
    <w:r w:rsidRPr="00263912">
      <w:rPr>
        <w:rFonts w:ascii="Open Sans" w:eastAsia="Times New Roman" w:hAnsi="Open Sans"/>
        <w:sz w:val="16"/>
        <w:szCs w:val="16"/>
        <w:lang w:val="en-GB"/>
      </w:rPr>
      <w:br/>
      <w:t>Unauthorized use, reproduction and/or distribution is strictly prohibited.</w:t>
    </w:r>
  </w:p>
  <w:p w14:paraId="40F9733E" w14:textId="77777777" w:rsidR="00D76F99" w:rsidRPr="00263912" w:rsidRDefault="00D76F99" w:rsidP="00263912">
    <w:pPr>
      <w:suppressAutoHyphens/>
      <w:spacing w:after="0" w:line="240" w:lineRule="auto"/>
      <w:jc w:val="right"/>
      <w:rPr>
        <w:rFonts w:ascii="Open Sans" w:eastAsia="Times New Roman" w:hAnsi="Open Sans"/>
        <w:sz w:val="18"/>
        <w:szCs w:val="20"/>
        <w:lang w:val="en-GB"/>
      </w:rPr>
    </w:pPr>
    <w:r w:rsidRPr="00263912">
      <w:rPr>
        <w:rFonts w:ascii="Open Sans" w:eastAsia="Times New Roman" w:hAnsi="Open Sans"/>
        <w:sz w:val="18"/>
        <w:szCs w:val="20"/>
        <w:lang w:val="en-GB"/>
      </w:rPr>
      <w:fldChar w:fldCharType="begin"/>
    </w:r>
    <w:r w:rsidRPr="00263912">
      <w:rPr>
        <w:rFonts w:ascii="Open Sans" w:eastAsia="Times New Roman" w:hAnsi="Open Sans"/>
        <w:sz w:val="18"/>
        <w:szCs w:val="20"/>
        <w:lang w:val="en-GB"/>
      </w:rPr>
      <w:instrText xml:space="preserve"> PAGE   \* MERGEFORMAT </w:instrText>
    </w:r>
    <w:r w:rsidRPr="00263912">
      <w:rPr>
        <w:rFonts w:ascii="Open Sans" w:eastAsia="Times New Roman" w:hAnsi="Open Sans"/>
        <w:sz w:val="18"/>
        <w:szCs w:val="20"/>
        <w:lang w:val="en-GB"/>
      </w:rPr>
      <w:fldChar w:fldCharType="separate"/>
    </w:r>
    <w:r w:rsidRPr="00263912">
      <w:rPr>
        <w:rFonts w:ascii="Open Sans" w:eastAsia="Times New Roman" w:hAnsi="Open Sans"/>
        <w:sz w:val="18"/>
        <w:szCs w:val="20"/>
        <w:lang w:val="en-GB"/>
      </w:rPr>
      <w:t>5</w:t>
    </w:r>
    <w:r w:rsidRPr="00263912">
      <w:rPr>
        <w:rFonts w:ascii="Open Sans" w:eastAsia="Times New Roman" w:hAnsi="Open Sans"/>
        <w:noProof/>
        <w:sz w:val="18"/>
        <w:szCs w:val="20"/>
        <w:lang w:val="en-GB"/>
      </w:rPr>
      <w:fldChar w:fldCharType="end"/>
    </w:r>
  </w:p>
  <w:p w14:paraId="4536A0CF" w14:textId="77777777" w:rsidR="00D76F99" w:rsidRDefault="00D76F9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A074C7" w14:textId="77777777" w:rsidR="00967D50" w:rsidRDefault="00967D50">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2EDA60" w14:textId="77777777" w:rsidR="00E2308A" w:rsidRDefault="00E2308A">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ustomXmlInsRangeStart w:id="347" w:author="Moses, Robbie" w:date="2022-08-01T09:48:00Z"/>
  <w:sdt>
    <w:sdtPr>
      <w:id w:val="1696111502"/>
      <w:docPartObj>
        <w:docPartGallery w:val="Page Numbers (Bottom of Page)"/>
        <w:docPartUnique/>
      </w:docPartObj>
    </w:sdtPr>
    <w:sdtEndPr>
      <w:rPr>
        <w:noProof/>
      </w:rPr>
    </w:sdtEndPr>
    <w:sdtContent>
      <w:customXmlInsRangeEnd w:id="347"/>
      <w:p w14:paraId="009A9265" w14:textId="1C98F219" w:rsidR="00B41D90" w:rsidRDefault="00B41D90">
        <w:pPr>
          <w:pStyle w:val="Footer"/>
          <w:rPr>
            <w:ins w:id="348" w:author="Moses, Robbie" w:date="2022-08-01T09:48:00Z"/>
          </w:rPr>
        </w:pPr>
        <w:ins w:id="349" w:author="Moses, Robbie" w:date="2022-08-01T09:48:00Z">
          <w:r>
            <w:fldChar w:fldCharType="begin"/>
          </w:r>
          <w:r>
            <w:instrText xml:space="preserve"> PAGE   \* MERGEFORMAT </w:instrText>
          </w:r>
          <w:r>
            <w:fldChar w:fldCharType="separate"/>
          </w:r>
          <w:r>
            <w:rPr>
              <w:noProof/>
            </w:rPr>
            <w:t>2</w:t>
          </w:r>
          <w:r>
            <w:rPr>
              <w:noProof/>
            </w:rPr>
            <w:fldChar w:fldCharType="end"/>
          </w:r>
        </w:ins>
      </w:p>
      <w:customXmlInsRangeStart w:id="350" w:author="Moses, Robbie" w:date="2022-08-01T09:48:00Z"/>
    </w:sdtContent>
  </w:sdt>
  <w:customXmlInsRangeEnd w:id="350"/>
  <w:p w14:paraId="09FBFFDD" w14:textId="77777777" w:rsidR="00B41D90" w:rsidRPr="00263912" w:rsidRDefault="00B41D90" w:rsidP="00B41D90">
    <w:pPr>
      <w:suppressAutoHyphens/>
      <w:spacing w:after="0" w:line="240" w:lineRule="auto"/>
      <w:jc w:val="center"/>
      <w:rPr>
        <w:rFonts w:ascii="Open Sans" w:eastAsia="Times New Roman" w:hAnsi="Open Sans"/>
        <w:sz w:val="16"/>
        <w:szCs w:val="16"/>
        <w:lang w:val="en-GB"/>
      </w:rPr>
    </w:pPr>
    <w:r w:rsidRPr="00263912">
      <w:rPr>
        <w:rFonts w:ascii="Open Sans" w:eastAsia="Times New Roman" w:hAnsi="Open Sans"/>
        <w:sz w:val="16"/>
        <w:szCs w:val="16"/>
        <w:lang w:val="en-GB"/>
      </w:rPr>
      <w:t>Confidential and proprietary information of NCR.</w:t>
    </w:r>
    <w:r w:rsidRPr="00263912">
      <w:rPr>
        <w:rFonts w:ascii="Open Sans" w:eastAsia="Times New Roman" w:hAnsi="Open Sans"/>
        <w:sz w:val="16"/>
        <w:szCs w:val="16"/>
        <w:lang w:val="en-GB"/>
      </w:rPr>
      <w:br/>
      <w:t>Unauthorized use, reproduction and/or distribution is strictly prohibited.</w:t>
    </w:r>
  </w:p>
  <w:p w14:paraId="23462FF6" w14:textId="77777777" w:rsidR="00E2308A" w:rsidRDefault="00E2308A" w:rsidP="00C01B3E">
    <w:pPr>
      <w:pStyle w:val="Footer"/>
      <w:spacing w:before="90" w:after="90"/>
      <w:jc w:val="cen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5CA78B" w14:textId="77777777" w:rsidR="00E2308A" w:rsidRDefault="00E2308A">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EBD5C2" w14:textId="63238B0D" w:rsidR="00D76F99" w:rsidRDefault="00D76F99">
    <w:pPr>
      <w:pStyle w:val="Confidentiality"/>
    </w:pPr>
    <w:r>
      <w:t>Confidential and proprietary information of NCR.</w:t>
    </w:r>
    <w:r>
      <w:br/>
      <w:t>Unauthorized use, reproduction and/or distribution is strictly prohibited.</w:t>
    </w:r>
  </w:p>
  <w:p w14:paraId="6CC7438C" w14:textId="5CD109D6" w:rsidR="00D76F99" w:rsidRDefault="00D76F9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9E75060" w14:textId="77777777" w:rsidR="00A6717D" w:rsidRDefault="00A6717D">
      <w:pPr>
        <w:spacing w:after="0" w:line="240" w:lineRule="auto"/>
      </w:pPr>
      <w:r>
        <w:separator/>
      </w:r>
    </w:p>
  </w:footnote>
  <w:footnote w:type="continuationSeparator" w:id="0">
    <w:p w14:paraId="57BA8728" w14:textId="77777777" w:rsidR="00A6717D" w:rsidRDefault="00A6717D">
      <w:pPr>
        <w:spacing w:after="0" w:line="240" w:lineRule="auto"/>
      </w:pPr>
      <w:r>
        <w:continuationSeparator/>
      </w:r>
    </w:p>
  </w:footnote>
  <w:footnote w:type="continuationNotice" w:id="1">
    <w:p w14:paraId="0F44AC9D" w14:textId="77777777" w:rsidR="00A6717D" w:rsidRDefault="00A6717D">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3C2C1A" w14:textId="77777777" w:rsidR="00967D50" w:rsidRDefault="00967D5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A580F3" w14:textId="5328E1E8" w:rsidR="00D76F99" w:rsidRDefault="00D76F99">
    <w:pPr>
      <w:pStyle w:val="Header"/>
      <w:rPr>
        <w:color w:val="2B579A"/>
        <w:shd w:val="clear" w:color="auto" w:fill="E6E6E6"/>
      </w:rPr>
    </w:pPr>
    <w:r>
      <w:t xml:space="preserve"> </w:t>
    </w:r>
    <w:r w:rsidR="00A6717D">
      <w:fldChar w:fldCharType="begin"/>
    </w:r>
    <w:r w:rsidR="00A6717D">
      <w:instrText xml:space="preserve"> STYLEREF  Solution  \* MERGEFORMAT </w:instrText>
    </w:r>
    <w:r w:rsidR="00A6717D">
      <w:fldChar w:fldCharType="separate"/>
    </w:r>
    <w:r w:rsidR="00967018" w:rsidRPr="00967018">
      <w:rPr>
        <w:b/>
        <w:noProof/>
        <w:lang w:val="en-US"/>
      </w:rPr>
      <w:t>Vision</w:t>
    </w:r>
    <w:r w:rsidR="00967018">
      <w:rPr>
        <w:noProof/>
      </w:rPr>
      <w:t xml:space="preserve"> Slim Software Solution</w:t>
    </w:r>
    <w:r w:rsidR="00A6717D">
      <w:rPr>
        <w:noProof/>
      </w:rPr>
      <w:fldChar w:fldCharType="end"/>
    </w:r>
    <w:r>
      <w:t xml:space="preserve">, </w:t>
    </w:r>
    <w:r>
      <w:rPr>
        <w:color w:val="2B579A"/>
        <w:shd w:val="clear" w:color="auto" w:fill="E6E6E6"/>
      </w:rPr>
      <w:fldChar w:fldCharType="begin"/>
    </w:r>
    <w:r>
      <w:instrText xml:space="preserve"> STYLEREF  Title </w:instrText>
    </w:r>
    <w:r>
      <w:rPr>
        <w:color w:val="2B579A"/>
        <w:shd w:val="clear" w:color="auto" w:fill="E6E6E6"/>
      </w:rPr>
      <w:fldChar w:fldCharType="separate"/>
    </w:r>
    <w:r w:rsidR="00967018">
      <w:rPr>
        <w:noProof/>
      </w:rPr>
      <w:t>Installation and Configuration Guide Version 4.18.0</w:t>
    </w:r>
    <w:r>
      <w:rPr>
        <w:color w:val="2B579A"/>
        <w:shd w:val="clear" w:color="auto" w:fill="E6E6E6"/>
      </w:rPr>
      <w:fldChar w:fldCharType="end"/>
    </w:r>
  </w:p>
  <w:p w14:paraId="2D01E7FA" w14:textId="6865DF22" w:rsidR="00D76F99" w:rsidRDefault="00A6717D">
    <w:pPr>
      <w:pStyle w:val="Header"/>
    </w:pPr>
    <w:r>
      <w:fldChar w:fldCharType="begin"/>
    </w:r>
    <w:r>
      <w:instrText xml:space="preserve"> STYLEREF  "Chapter Title"  \* MERGEFORMAT </w:instrText>
    </w:r>
    <w:r>
      <w:fldChar w:fldCharType="separate"/>
    </w:r>
    <w:r w:rsidR="00967018">
      <w:rPr>
        <w:noProof/>
      </w:rPr>
      <w:t>Table of Contents</w:t>
    </w:r>
    <w:r>
      <w:rPr>
        <w:noProof/>
      </w:rPr>
      <w:fldChar w:fldCharType="end"/>
    </w:r>
    <w:del w:id="5" w:author="Changes since 5.0" w:date="2022-08-01T08:50:00Z">
      <w:r w:rsidR="00D76F99">
        <w:delText xml:space="preserve"> </w:delText>
      </w:r>
    </w:del>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2B82A4" w14:textId="3E2151D2" w:rsidR="00D76F99" w:rsidRDefault="00D76F99">
    <w:pPr>
      <w:pStyle w:val="Header"/>
    </w:pPr>
    <w:ins w:id="6" w:author="Changes since 5.0" w:date="2022-08-01T08:50:00Z">
      <w:r>
        <w:rPr>
          <w:noProof/>
        </w:rPr>
        <w:drawing>
          <wp:anchor distT="0" distB="0" distL="114300" distR="114300" simplePos="0" relativeHeight="251658241" behindDoc="1" locked="0" layoutInCell="1" allowOverlap="1" wp14:anchorId="1F4CA894" wp14:editId="5AEBED96">
            <wp:simplePos x="0" y="0"/>
            <wp:positionH relativeFrom="page">
              <wp:posOffset>5943600</wp:posOffset>
            </wp:positionH>
            <wp:positionV relativeFrom="page">
              <wp:posOffset>914400</wp:posOffset>
            </wp:positionV>
            <wp:extent cx="923544" cy="923544"/>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23544" cy="923544"/>
                    </a:xfrm>
                    <a:prstGeom prst="rect">
                      <a:avLst/>
                    </a:prstGeom>
                    <a:noFill/>
                  </pic:spPr>
                </pic:pic>
              </a:graphicData>
            </a:graphic>
            <wp14:sizeRelH relativeFrom="margin">
              <wp14:pctWidth>0</wp14:pctWidth>
            </wp14:sizeRelH>
            <wp14:sizeRelV relativeFrom="margin">
              <wp14:pctHeight>0</wp14:pctHeight>
            </wp14:sizeRelV>
          </wp:anchor>
        </w:drawing>
      </w:r>
    </w:ins>
    <w:del w:id="7" w:author="Changes since 5.0" w:date="2022-08-01T08:50:00Z">
      <w:r>
        <w:rPr>
          <w:noProof/>
        </w:rPr>
        <w:drawing>
          <wp:anchor distT="0" distB="0" distL="114300" distR="114300" simplePos="0" relativeHeight="251658240" behindDoc="1" locked="0" layoutInCell="1" allowOverlap="1" wp14:anchorId="095ADDE5" wp14:editId="72189F63">
            <wp:simplePos x="0" y="0"/>
            <wp:positionH relativeFrom="page">
              <wp:posOffset>5943600</wp:posOffset>
            </wp:positionH>
            <wp:positionV relativeFrom="page">
              <wp:posOffset>914400</wp:posOffset>
            </wp:positionV>
            <wp:extent cx="923544" cy="923544"/>
            <wp:effectExtent l="0" t="0" r="0" b="0"/>
            <wp:wrapNone/>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23544" cy="923544"/>
                    </a:xfrm>
                    <a:prstGeom prst="rect">
                      <a:avLst/>
                    </a:prstGeom>
                    <a:noFill/>
                  </pic:spPr>
                </pic:pic>
              </a:graphicData>
            </a:graphic>
            <wp14:sizeRelH relativeFrom="margin">
              <wp14:pctWidth>0</wp14:pctWidth>
            </wp14:sizeRelH>
            <wp14:sizeRelV relativeFrom="margin">
              <wp14:pctHeight>0</wp14:pctHeight>
            </wp14:sizeRelV>
          </wp:anchor>
        </w:drawing>
      </w:r>
    </w:del>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102679" w14:textId="77777777" w:rsidR="00E2308A" w:rsidRDefault="00E2308A">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0679B2" w14:textId="4298AE37" w:rsidR="006A3FFC" w:rsidRDefault="00E2308A" w:rsidP="006A3FFC">
    <w:pPr>
      <w:pStyle w:val="Header"/>
      <w:rPr>
        <w:ins w:id="341" w:author="Changes since 5.0" w:date="2022-08-01T08:50:00Z"/>
        <w:color w:val="2B579A"/>
        <w:shd w:val="clear" w:color="auto" w:fill="E6E6E6"/>
      </w:rPr>
    </w:pPr>
    <w:ins w:id="342" w:author="Changes since 5.0" w:date="2022-08-01T08:50:00Z">
      <w:r>
        <w:fldChar w:fldCharType="begin"/>
      </w:r>
      <w:r>
        <w:instrText xml:space="preserve"> STYLEREF  Solution  \* MERGEFORMAT </w:instrText>
      </w:r>
      <w:r>
        <w:fldChar w:fldCharType="separate"/>
      </w:r>
    </w:ins>
    <w:r w:rsidR="00967018">
      <w:rPr>
        <w:noProof/>
      </w:rPr>
      <w:t>Vision Slim Software Solution</w:t>
    </w:r>
    <w:ins w:id="343" w:author="Changes since 5.0" w:date="2022-08-01T08:50:00Z">
      <w:r>
        <w:rPr>
          <w:noProof/>
        </w:rPr>
        <w:fldChar w:fldCharType="end"/>
      </w:r>
      <w:r w:rsidR="006A3FFC">
        <w:t xml:space="preserve">, </w:t>
      </w:r>
      <w:r w:rsidR="006A3FFC">
        <w:rPr>
          <w:color w:val="2B579A"/>
          <w:shd w:val="clear" w:color="auto" w:fill="E6E6E6"/>
        </w:rPr>
        <w:fldChar w:fldCharType="begin"/>
      </w:r>
      <w:r w:rsidR="006A3FFC">
        <w:instrText xml:space="preserve"> STYLEREF  Title </w:instrText>
      </w:r>
      <w:r w:rsidR="006A3FFC">
        <w:rPr>
          <w:color w:val="2B579A"/>
          <w:shd w:val="clear" w:color="auto" w:fill="E6E6E6"/>
        </w:rPr>
        <w:fldChar w:fldCharType="separate"/>
      </w:r>
    </w:ins>
    <w:r w:rsidR="00967018">
      <w:rPr>
        <w:noProof/>
      </w:rPr>
      <w:t>Installation and Configuration Guide Version 4.18.0</w:t>
    </w:r>
    <w:ins w:id="344" w:author="Changes since 5.0" w:date="2022-08-01T08:50:00Z">
      <w:r w:rsidR="006A3FFC">
        <w:rPr>
          <w:color w:val="2B579A"/>
          <w:shd w:val="clear" w:color="auto" w:fill="E6E6E6"/>
        </w:rPr>
        <w:fldChar w:fldCharType="end"/>
      </w:r>
    </w:ins>
  </w:p>
  <w:p w14:paraId="7DA188DA" w14:textId="64E18220" w:rsidR="00E2308A" w:rsidRDefault="007A3228">
    <w:pPr>
      <w:pStyle w:val="Header"/>
    </w:pPr>
    <w:ins w:id="345" w:author="Changes since 5.0" w:date="2022-08-01T08:50:00Z">
      <w:r>
        <w:fldChar w:fldCharType="begin"/>
      </w:r>
      <w:r>
        <w:instrText xml:space="preserve"> STYLEREF  "Chapter Title"  \* MERGEFORMAT </w:instrText>
      </w:r>
      <w:r>
        <w:fldChar w:fldCharType="separate"/>
      </w:r>
    </w:ins>
    <w:r w:rsidR="00967018">
      <w:rPr>
        <w:noProof/>
      </w:rPr>
      <w:t>Vision v44.18 Slim Server - Pre-Installation Prerequisites</w:t>
    </w:r>
    <w:ins w:id="346" w:author="Changes since 5.0" w:date="2022-08-01T08:50:00Z">
      <w:r>
        <w:fldChar w:fldCharType="end"/>
      </w:r>
    </w:ins>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D80194" w14:textId="77777777" w:rsidR="00E2308A" w:rsidRDefault="00E2308A">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F677B7" w14:textId="1FAAFB2D" w:rsidR="000D0D67" w:rsidRDefault="00A6717D" w:rsidP="000D0D67">
    <w:pPr>
      <w:pStyle w:val="Header"/>
      <w:rPr>
        <w:color w:val="2B579A"/>
        <w:shd w:val="clear" w:color="auto" w:fill="E6E6E6"/>
      </w:rPr>
    </w:pPr>
    <w:r>
      <w:fldChar w:fldCharType="begin"/>
    </w:r>
    <w:r>
      <w:instrText xml:space="preserve"> STYLEREF  Solution  \* MERGEFORMAT </w:instrText>
    </w:r>
    <w:r>
      <w:fldChar w:fldCharType="separate"/>
    </w:r>
    <w:r w:rsidR="00967018">
      <w:rPr>
        <w:noProof/>
      </w:rPr>
      <w:t>Vision Slim Software Solution</w:t>
    </w:r>
    <w:r>
      <w:rPr>
        <w:noProof/>
      </w:rPr>
      <w:fldChar w:fldCharType="end"/>
    </w:r>
    <w:r w:rsidR="000D0D67">
      <w:t xml:space="preserve">, </w:t>
    </w:r>
    <w:r w:rsidR="000D0D67">
      <w:rPr>
        <w:color w:val="2B579A"/>
        <w:shd w:val="clear" w:color="auto" w:fill="E6E6E6"/>
      </w:rPr>
      <w:fldChar w:fldCharType="begin"/>
    </w:r>
    <w:r w:rsidR="000D0D67">
      <w:instrText xml:space="preserve"> STYLEREF  Title </w:instrText>
    </w:r>
    <w:r w:rsidR="000D0D67">
      <w:rPr>
        <w:color w:val="2B579A"/>
        <w:shd w:val="clear" w:color="auto" w:fill="E6E6E6"/>
      </w:rPr>
      <w:fldChar w:fldCharType="separate"/>
    </w:r>
    <w:r w:rsidR="00967018">
      <w:rPr>
        <w:noProof/>
      </w:rPr>
      <w:t>Installation and Configuration Guide Version 4.18.0</w:t>
    </w:r>
    <w:r w:rsidR="000D0D67">
      <w:rPr>
        <w:color w:val="2B579A"/>
        <w:shd w:val="clear" w:color="auto" w:fill="E6E6E6"/>
      </w:rPr>
      <w:fldChar w:fldCharType="end"/>
    </w:r>
  </w:p>
  <w:p w14:paraId="765B93F9" w14:textId="3226099A" w:rsidR="000D0D67" w:rsidRDefault="00A6717D" w:rsidP="000D0D67">
    <w:pPr>
      <w:pStyle w:val="Header"/>
    </w:pPr>
    <w:r>
      <w:fldChar w:fldCharType="begin"/>
    </w:r>
    <w:r>
      <w:instrText xml:space="preserve"> STYLEREF  "Chapter Title"  \* MERGEFORMAT </w:instrText>
    </w:r>
    <w:r>
      <w:fldChar w:fldCharType="separate"/>
    </w:r>
    <w:r w:rsidR="00967018">
      <w:rPr>
        <w:noProof/>
      </w:rPr>
      <w:t>Microsoft SQL Server - Pre-Installation Prerequisites</w:t>
    </w:r>
    <w:r>
      <w:rPr>
        <w:noProof/>
      </w:rPr>
      <w:fldChar w:fldCharType="end"/>
    </w:r>
  </w:p>
  <w:p w14:paraId="450EA2D7" w14:textId="77777777" w:rsidR="00D76F99" w:rsidRDefault="00D76F9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321EDF"/>
    <w:multiLevelType w:val="multilevel"/>
    <w:tmpl w:val="09AA1198"/>
    <w:lvl w:ilvl="0">
      <w:start w:val="6"/>
      <w:numFmt w:val="decimal"/>
      <w:lvlText w:val="%1."/>
      <w:lvlJc w:val="left"/>
      <w:pPr>
        <w:ind w:left="360" w:hanging="360"/>
      </w:pPr>
      <w:rPr>
        <w:rFonts w:hint="default"/>
      </w:rPr>
    </w:lvl>
    <w:lvl w:ilvl="1">
      <w:start w:val="1"/>
      <w:numFmt w:val="bullet"/>
      <w:lvlText w:val=""/>
      <w:lvlJc w:val="left"/>
      <w:pPr>
        <w:ind w:left="420" w:hanging="360"/>
      </w:pPr>
      <w:rPr>
        <w:rFonts w:ascii="Symbol" w:hAnsi="Symbol" w:hint="default"/>
      </w:rPr>
    </w:lvl>
    <w:lvl w:ilvl="2">
      <w:start w:val="1"/>
      <w:numFmt w:val="decimal"/>
      <w:lvlText w:val="%1.%2)%3."/>
      <w:lvlJc w:val="left"/>
      <w:pPr>
        <w:ind w:left="840" w:hanging="720"/>
      </w:pPr>
      <w:rPr>
        <w:rFonts w:hint="default"/>
      </w:rPr>
    </w:lvl>
    <w:lvl w:ilvl="3">
      <w:start w:val="1"/>
      <w:numFmt w:val="decimal"/>
      <w:lvlText w:val="%1.%2)%3.%4."/>
      <w:lvlJc w:val="left"/>
      <w:pPr>
        <w:ind w:left="900" w:hanging="720"/>
      </w:pPr>
      <w:rPr>
        <w:rFonts w:hint="default"/>
      </w:rPr>
    </w:lvl>
    <w:lvl w:ilvl="4">
      <w:start w:val="1"/>
      <w:numFmt w:val="decimal"/>
      <w:lvlText w:val="%1.%2)%3.%4.%5."/>
      <w:lvlJc w:val="left"/>
      <w:pPr>
        <w:ind w:left="1320" w:hanging="1080"/>
      </w:pPr>
      <w:rPr>
        <w:rFonts w:hint="default"/>
      </w:rPr>
    </w:lvl>
    <w:lvl w:ilvl="5">
      <w:start w:val="1"/>
      <w:numFmt w:val="decimal"/>
      <w:lvlText w:val="%1.%2)%3.%4.%5.%6."/>
      <w:lvlJc w:val="left"/>
      <w:pPr>
        <w:ind w:left="1380" w:hanging="1080"/>
      </w:pPr>
      <w:rPr>
        <w:rFonts w:hint="default"/>
      </w:rPr>
    </w:lvl>
    <w:lvl w:ilvl="6">
      <w:start w:val="1"/>
      <w:numFmt w:val="decimal"/>
      <w:lvlText w:val="%1.%2)%3.%4.%5.%6.%7."/>
      <w:lvlJc w:val="left"/>
      <w:pPr>
        <w:ind w:left="1800" w:hanging="1440"/>
      </w:pPr>
      <w:rPr>
        <w:rFonts w:hint="default"/>
      </w:rPr>
    </w:lvl>
    <w:lvl w:ilvl="7">
      <w:start w:val="1"/>
      <w:numFmt w:val="decimal"/>
      <w:lvlText w:val="%1.%2)%3.%4.%5.%6.%7.%8."/>
      <w:lvlJc w:val="left"/>
      <w:pPr>
        <w:ind w:left="1860" w:hanging="1440"/>
      </w:pPr>
      <w:rPr>
        <w:rFonts w:hint="default"/>
      </w:rPr>
    </w:lvl>
    <w:lvl w:ilvl="8">
      <w:start w:val="1"/>
      <w:numFmt w:val="decimal"/>
      <w:lvlText w:val="%1.%2)%3.%4.%5.%6.%7.%8.%9."/>
      <w:lvlJc w:val="left"/>
      <w:pPr>
        <w:ind w:left="2280" w:hanging="1800"/>
      </w:pPr>
      <w:rPr>
        <w:rFonts w:hint="default"/>
      </w:rPr>
    </w:lvl>
  </w:abstractNum>
  <w:abstractNum w:abstractNumId="1" w15:restartNumberingAfterBreak="0">
    <w:nsid w:val="0D0D5531"/>
    <w:multiLevelType w:val="multilevel"/>
    <w:tmpl w:val="F4EA8104"/>
    <w:lvl w:ilvl="0">
      <w:start w:val="1"/>
      <w:numFmt w:val="decimal"/>
      <w:lvlText w:val="%13.2 "/>
      <w:lvlJc w:val="left"/>
      <w:pPr>
        <w:ind w:left="360" w:hanging="360"/>
      </w:pPr>
      <w:rPr>
        <w:rFonts w:hint="default"/>
      </w:rPr>
    </w:lvl>
    <w:lvl w:ilvl="1">
      <w:start w:val="3"/>
      <w:numFmt w:val="none"/>
      <w:lvlText w:val="13.3  "/>
      <w:lvlJc w:val="left"/>
      <w:pPr>
        <w:ind w:left="792" w:hanging="432"/>
      </w:pPr>
      <w:rPr>
        <w:rFonts w:hint="default"/>
      </w:rPr>
    </w:lvl>
    <w:lvl w:ilvl="2">
      <w:start w:val="1"/>
      <w:numFmt w:val="none"/>
      <w:lvlText w:val="3.1"/>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0D60515C"/>
    <w:multiLevelType w:val="multilevel"/>
    <w:tmpl w:val="0D60515C"/>
    <w:lvl w:ilvl="0">
      <w:start w:val="1"/>
      <w:numFmt w:val="decimal"/>
      <w:suff w:val="space"/>
      <w:lvlText w:val="%1"/>
      <w:lvlJc w:val="right"/>
      <w:pPr>
        <w:ind w:left="360" w:hanging="360"/>
      </w:pPr>
      <w:rPr>
        <w:rFonts w:hint="default"/>
      </w:rPr>
    </w:lvl>
    <w:lvl w:ilvl="1">
      <w:start w:val="1"/>
      <w:numFmt w:val="lowerLetter"/>
      <w:lvlText w:val="%2."/>
      <w:lvlJc w:val="left"/>
      <w:pPr>
        <w:ind w:left="720" w:hanging="360"/>
      </w:pPr>
    </w:lvl>
    <w:lvl w:ilvl="2">
      <w:start w:val="1"/>
      <w:numFmt w:val="lowerRoman"/>
      <w:lvlText w:val="%3."/>
      <w:lvlJc w:val="right"/>
      <w:pPr>
        <w:ind w:left="1440" w:hanging="180"/>
      </w:pPr>
    </w:lvl>
    <w:lvl w:ilvl="3">
      <w:start w:val="1"/>
      <w:numFmt w:val="decimal"/>
      <w:lvlText w:val="%4."/>
      <w:lvlJc w:val="left"/>
      <w:pPr>
        <w:ind w:left="2160" w:hanging="360"/>
      </w:pPr>
    </w:lvl>
    <w:lvl w:ilvl="4">
      <w:start w:val="1"/>
      <w:numFmt w:val="lowerLetter"/>
      <w:lvlText w:val="%5."/>
      <w:lvlJc w:val="left"/>
      <w:pPr>
        <w:ind w:left="2880" w:hanging="360"/>
      </w:pPr>
    </w:lvl>
    <w:lvl w:ilvl="5">
      <w:start w:val="1"/>
      <w:numFmt w:val="lowerRoman"/>
      <w:lvlText w:val="%6."/>
      <w:lvlJc w:val="right"/>
      <w:pPr>
        <w:ind w:left="3600" w:hanging="180"/>
      </w:pPr>
    </w:lvl>
    <w:lvl w:ilvl="6">
      <w:start w:val="1"/>
      <w:numFmt w:val="decimal"/>
      <w:lvlText w:val="%7."/>
      <w:lvlJc w:val="left"/>
      <w:pPr>
        <w:ind w:left="4320" w:hanging="360"/>
      </w:pPr>
    </w:lvl>
    <w:lvl w:ilvl="7">
      <w:start w:val="1"/>
      <w:numFmt w:val="lowerLetter"/>
      <w:lvlText w:val="%8."/>
      <w:lvlJc w:val="left"/>
      <w:pPr>
        <w:ind w:left="5040" w:hanging="360"/>
      </w:pPr>
    </w:lvl>
    <w:lvl w:ilvl="8">
      <w:start w:val="1"/>
      <w:numFmt w:val="lowerRoman"/>
      <w:lvlText w:val="%9."/>
      <w:lvlJc w:val="right"/>
      <w:pPr>
        <w:ind w:left="5760" w:hanging="180"/>
      </w:pPr>
    </w:lvl>
  </w:abstractNum>
  <w:abstractNum w:abstractNumId="3" w15:restartNumberingAfterBreak="0">
    <w:nsid w:val="0D896C4B"/>
    <w:multiLevelType w:val="multilevel"/>
    <w:tmpl w:val="08AE4840"/>
    <w:lvl w:ilvl="0">
      <w:start w:val="7"/>
      <w:numFmt w:val="decimal"/>
      <w:lvlText w:val="%1."/>
      <w:lvlJc w:val="left"/>
      <w:pPr>
        <w:ind w:left="360" w:hanging="360"/>
      </w:pPr>
      <w:rPr>
        <w:rFonts w:hint="default"/>
      </w:rPr>
    </w:lvl>
    <w:lvl w:ilvl="1">
      <w:start w:val="1"/>
      <w:numFmt w:val="decimal"/>
      <w:lvlText w:val="%1.%2)"/>
      <w:lvlJc w:val="left"/>
      <w:pPr>
        <w:ind w:left="1440" w:firstLine="0"/>
      </w:pPr>
      <w:rPr>
        <w:rFonts w:hint="default"/>
      </w:rPr>
    </w:lvl>
    <w:lvl w:ilvl="2">
      <w:start w:val="1"/>
      <w:numFmt w:val="decimal"/>
      <w:lvlText w:val="%1.%2.1)"/>
      <w:lvlJc w:val="left"/>
      <w:pPr>
        <w:ind w:left="1584" w:firstLine="0"/>
      </w:pPr>
      <w:rPr>
        <w:rFonts w:hint="default"/>
      </w:rPr>
    </w:lvl>
    <w:lvl w:ilvl="3">
      <w:start w:val="1"/>
      <w:numFmt w:val="decimal"/>
      <w:lvlText w:val="%1.%2)%3.%4."/>
      <w:lvlJc w:val="left"/>
      <w:pPr>
        <w:ind w:left="900" w:hanging="720"/>
      </w:pPr>
      <w:rPr>
        <w:rFonts w:hint="default"/>
      </w:rPr>
    </w:lvl>
    <w:lvl w:ilvl="4">
      <w:start w:val="1"/>
      <w:numFmt w:val="decimal"/>
      <w:lvlText w:val="%1.%2)%3.%4.%5."/>
      <w:lvlJc w:val="left"/>
      <w:pPr>
        <w:ind w:left="1320" w:hanging="1080"/>
      </w:pPr>
      <w:rPr>
        <w:rFonts w:hint="default"/>
      </w:rPr>
    </w:lvl>
    <w:lvl w:ilvl="5">
      <w:start w:val="1"/>
      <w:numFmt w:val="decimal"/>
      <w:lvlText w:val="%1.%2)%3.%4.%5.%6."/>
      <w:lvlJc w:val="left"/>
      <w:pPr>
        <w:ind w:left="1380" w:hanging="1080"/>
      </w:pPr>
      <w:rPr>
        <w:rFonts w:hint="default"/>
      </w:rPr>
    </w:lvl>
    <w:lvl w:ilvl="6">
      <w:start w:val="1"/>
      <w:numFmt w:val="decimal"/>
      <w:lvlText w:val="%1.%2)%3.%4.%5.%6.%7."/>
      <w:lvlJc w:val="left"/>
      <w:pPr>
        <w:ind w:left="1800" w:hanging="1440"/>
      </w:pPr>
      <w:rPr>
        <w:rFonts w:hint="default"/>
      </w:rPr>
    </w:lvl>
    <w:lvl w:ilvl="7">
      <w:start w:val="1"/>
      <w:numFmt w:val="decimal"/>
      <w:lvlText w:val="%1.%2)%3.%4.%5.%6.%7.%8."/>
      <w:lvlJc w:val="left"/>
      <w:pPr>
        <w:ind w:left="1860" w:hanging="1440"/>
      </w:pPr>
      <w:rPr>
        <w:rFonts w:hint="default"/>
      </w:rPr>
    </w:lvl>
    <w:lvl w:ilvl="8">
      <w:start w:val="1"/>
      <w:numFmt w:val="decimal"/>
      <w:lvlText w:val="%1.%2)%3.%4.%5.%6.%7.%8.%9."/>
      <w:lvlJc w:val="left"/>
      <w:pPr>
        <w:ind w:left="2280" w:hanging="1800"/>
      </w:pPr>
      <w:rPr>
        <w:rFonts w:hint="default"/>
      </w:rPr>
    </w:lvl>
  </w:abstractNum>
  <w:abstractNum w:abstractNumId="4" w15:restartNumberingAfterBreak="0">
    <w:nsid w:val="118560C0"/>
    <w:multiLevelType w:val="multilevel"/>
    <w:tmpl w:val="118560C0"/>
    <w:lvl w:ilvl="0">
      <w:start w:val="1"/>
      <w:numFmt w:val="decimal"/>
      <w:pStyle w:val="TableListNumber"/>
      <w:lvlText w:val="%1."/>
      <w:lvlJc w:val="left"/>
      <w:pPr>
        <w:ind w:left="284" w:hanging="284"/>
      </w:pPr>
      <w:rPr>
        <w:rFonts w:ascii="Open Sans" w:hAnsi="Open Sans" w:hint="default"/>
        <w:b w:val="0"/>
        <w:i w:val="0"/>
        <w:sz w:val="20"/>
      </w:rPr>
    </w:lvl>
    <w:lvl w:ilvl="1">
      <w:start w:val="1"/>
      <w:numFmt w:val="lowerLetter"/>
      <w:pStyle w:val="TableListNumber2"/>
      <w:lvlText w:val="%2."/>
      <w:lvlJc w:val="left"/>
      <w:pPr>
        <w:ind w:left="568" w:hanging="284"/>
      </w:pPr>
      <w:rPr>
        <w:rFonts w:ascii="Open Sans" w:hAnsi="Open Sans" w:hint="default"/>
        <w:b w:val="0"/>
        <w:i w:val="0"/>
        <w:sz w:val="20"/>
      </w:rPr>
    </w:lvl>
    <w:lvl w:ilvl="2">
      <w:start w:val="1"/>
      <w:numFmt w:val="none"/>
      <w:lvlText w:val="%3"/>
      <w:lvlJc w:val="left"/>
      <w:pPr>
        <w:ind w:left="852" w:hanging="284"/>
      </w:pPr>
      <w:rPr>
        <w:rFonts w:hint="default"/>
      </w:rPr>
    </w:lvl>
    <w:lvl w:ilvl="3">
      <w:start w:val="1"/>
      <w:numFmt w:val="none"/>
      <w:lvlText w:val=""/>
      <w:lvlJc w:val="left"/>
      <w:pPr>
        <w:ind w:left="1136" w:hanging="284"/>
      </w:pPr>
      <w:rPr>
        <w:rFonts w:hint="default"/>
      </w:rPr>
    </w:lvl>
    <w:lvl w:ilvl="4">
      <w:start w:val="1"/>
      <w:numFmt w:val="none"/>
      <w:lvlText w:val=""/>
      <w:lvlJc w:val="left"/>
      <w:pPr>
        <w:ind w:left="1420" w:hanging="284"/>
      </w:pPr>
      <w:rPr>
        <w:rFonts w:hint="default"/>
      </w:rPr>
    </w:lvl>
    <w:lvl w:ilvl="5">
      <w:start w:val="1"/>
      <w:numFmt w:val="none"/>
      <w:lvlText w:val=""/>
      <w:lvlJc w:val="left"/>
      <w:pPr>
        <w:ind w:left="1704" w:hanging="284"/>
      </w:pPr>
      <w:rPr>
        <w:rFonts w:hint="default"/>
      </w:rPr>
    </w:lvl>
    <w:lvl w:ilvl="6">
      <w:start w:val="1"/>
      <w:numFmt w:val="none"/>
      <w:lvlText w:val=""/>
      <w:lvlJc w:val="left"/>
      <w:pPr>
        <w:ind w:left="1988" w:hanging="284"/>
      </w:pPr>
      <w:rPr>
        <w:rFonts w:hint="default"/>
      </w:rPr>
    </w:lvl>
    <w:lvl w:ilvl="7">
      <w:start w:val="1"/>
      <w:numFmt w:val="none"/>
      <w:lvlText w:val=""/>
      <w:lvlJc w:val="left"/>
      <w:pPr>
        <w:ind w:left="2272" w:hanging="284"/>
      </w:pPr>
      <w:rPr>
        <w:rFonts w:hint="default"/>
      </w:rPr>
    </w:lvl>
    <w:lvl w:ilvl="8">
      <w:start w:val="1"/>
      <w:numFmt w:val="none"/>
      <w:lvlText w:val=""/>
      <w:lvlJc w:val="left"/>
      <w:pPr>
        <w:ind w:left="2556" w:hanging="284"/>
      </w:pPr>
      <w:rPr>
        <w:rFonts w:hint="default"/>
      </w:rPr>
    </w:lvl>
  </w:abstractNum>
  <w:abstractNum w:abstractNumId="5" w15:restartNumberingAfterBreak="0">
    <w:nsid w:val="13880490"/>
    <w:multiLevelType w:val="hybridMultilevel"/>
    <w:tmpl w:val="F5929422"/>
    <w:lvl w:ilvl="0" w:tplc="0809000F">
      <w:start w:val="1"/>
      <w:numFmt w:val="decimal"/>
      <w:lvlText w:val="%1."/>
      <w:lvlJc w:val="left"/>
      <w:pPr>
        <w:ind w:left="720" w:hanging="360"/>
      </w:pPr>
      <w:rPr>
        <w:rFonts w:hint="default"/>
      </w:rPr>
    </w:lvl>
    <w:lvl w:ilvl="1" w:tplc="08090001">
      <w:start w:val="1"/>
      <w:numFmt w:val="bullet"/>
      <w:lvlText w:val=""/>
      <w:lvlJc w:val="left"/>
      <w:pPr>
        <w:ind w:left="1440" w:hanging="360"/>
      </w:pPr>
      <w:rPr>
        <w:rFonts w:ascii="Symbol" w:hAnsi="Symbol"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38E5D90"/>
    <w:multiLevelType w:val="multilevel"/>
    <w:tmpl w:val="138E5D90"/>
    <w:lvl w:ilvl="0">
      <w:start w:val="1"/>
      <w:numFmt w:val="bullet"/>
      <w:pStyle w:val="TableListBullet"/>
      <w:lvlText w:val="●"/>
      <w:lvlJc w:val="left"/>
      <w:pPr>
        <w:ind w:left="284" w:hanging="284"/>
      </w:pPr>
      <w:rPr>
        <w:rFonts w:ascii="Arial" w:hAnsi="Arial" w:hint="default"/>
        <w:b w:val="0"/>
        <w:i w:val="0"/>
        <w:sz w:val="20"/>
      </w:rPr>
    </w:lvl>
    <w:lvl w:ilvl="1">
      <w:start w:val="1"/>
      <w:numFmt w:val="bullet"/>
      <w:pStyle w:val="TableListBullet2"/>
      <w:lvlText w:val="○"/>
      <w:lvlJc w:val="left"/>
      <w:pPr>
        <w:ind w:left="568" w:hanging="284"/>
      </w:pPr>
      <w:rPr>
        <w:rFonts w:ascii="Arial" w:hAnsi="Arial" w:hint="default"/>
        <w:b w:val="0"/>
        <w:i w:val="0"/>
        <w:sz w:val="20"/>
      </w:rPr>
    </w:lvl>
    <w:lvl w:ilvl="2">
      <w:start w:val="1"/>
      <w:numFmt w:val="none"/>
      <w:lvlText w:val="%3"/>
      <w:lvlJc w:val="left"/>
      <w:pPr>
        <w:ind w:left="852" w:hanging="284"/>
      </w:pPr>
      <w:rPr>
        <w:rFonts w:hint="default"/>
      </w:rPr>
    </w:lvl>
    <w:lvl w:ilvl="3">
      <w:start w:val="1"/>
      <w:numFmt w:val="none"/>
      <w:lvlText w:val=""/>
      <w:lvlJc w:val="left"/>
      <w:pPr>
        <w:ind w:left="1136" w:hanging="284"/>
      </w:pPr>
      <w:rPr>
        <w:rFonts w:hint="default"/>
      </w:rPr>
    </w:lvl>
    <w:lvl w:ilvl="4">
      <w:start w:val="1"/>
      <w:numFmt w:val="none"/>
      <w:lvlText w:val=""/>
      <w:lvlJc w:val="left"/>
      <w:pPr>
        <w:ind w:left="1420" w:hanging="284"/>
      </w:pPr>
      <w:rPr>
        <w:rFonts w:hint="default"/>
      </w:rPr>
    </w:lvl>
    <w:lvl w:ilvl="5">
      <w:start w:val="1"/>
      <w:numFmt w:val="none"/>
      <w:lvlText w:val=""/>
      <w:lvlJc w:val="left"/>
      <w:pPr>
        <w:ind w:left="1704" w:hanging="284"/>
      </w:pPr>
      <w:rPr>
        <w:rFonts w:hint="default"/>
      </w:rPr>
    </w:lvl>
    <w:lvl w:ilvl="6">
      <w:start w:val="1"/>
      <w:numFmt w:val="none"/>
      <w:lvlText w:val="%7"/>
      <w:lvlJc w:val="left"/>
      <w:pPr>
        <w:ind w:left="1988" w:hanging="284"/>
      </w:pPr>
      <w:rPr>
        <w:rFonts w:hint="default"/>
      </w:rPr>
    </w:lvl>
    <w:lvl w:ilvl="7">
      <w:start w:val="1"/>
      <w:numFmt w:val="none"/>
      <w:lvlText w:val="%8"/>
      <w:lvlJc w:val="left"/>
      <w:pPr>
        <w:ind w:left="2272" w:hanging="284"/>
      </w:pPr>
      <w:rPr>
        <w:rFonts w:hint="default"/>
      </w:rPr>
    </w:lvl>
    <w:lvl w:ilvl="8">
      <w:start w:val="1"/>
      <w:numFmt w:val="none"/>
      <w:lvlText w:val="%9"/>
      <w:lvlJc w:val="left"/>
      <w:pPr>
        <w:ind w:left="2556" w:hanging="284"/>
      </w:pPr>
      <w:rPr>
        <w:rFonts w:hint="default"/>
      </w:rPr>
    </w:lvl>
  </w:abstractNum>
  <w:abstractNum w:abstractNumId="7" w15:restartNumberingAfterBreak="0">
    <w:nsid w:val="13D47301"/>
    <w:multiLevelType w:val="hybridMultilevel"/>
    <w:tmpl w:val="E87805D6"/>
    <w:lvl w:ilvl="0" w:tplc="0809000F">
      <w:start w:val="1"/>
      <w:numFmt w:val="decimal"/>
      <w:lvlText w:val="%1."/>
      <w:lvlJc w:val="left"/>
      <w:pPr>
        <w:ind w:left="720" w:hanging="360"/>
      </w:pPr>
      <w:rPr>
        <w:rFonts w:hint="default"/>
      </w:rPr>
    </w:lvl>
    <w:lvl w:ilvl="1" w:tplc="48C6572E">
      <w:start w:val="1"/>
      <w:numFmt w:val="lowerLetter"/>
      <w:lvlText w:val="%2."/>
      <w:lvlJc w:val="left"/>
      <w:pPr>
        <w:ind w:left="1440" w:hanging="360"/>
      </w:pPr>
      <w:rPr>
        <w:rFonts w:ascii="Arial" w:eastAsia="MS Mincho" w:hAnsi="Arial" w:cs="Times New Roman"/>
      </w:r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7F5481D"/>
    <w:multiLevelType w:val="multilevel"/>
    <w:tmpl w:val="F5600C9A"/>
    <w:lvl w:ilvl="0">
      <w:start w:val="1"/>
      <w:numFmt w:val="bullet"/>
      <w:lvlText w:val=""/>
      <w:lvlJc w:val="left"/>
      <w:pPr>
        <w:ind w:left="360" w:hanging="360"/>
      </w:pPr>
      <w:rPr>
        <w:rFonts w:ascii="Symbol" w:hAnsi="Symbol" w:hint="default"/>
      </w:rPr>
    </w:lvl>
    <w:lvl w:ilvl="1">
      <w:start w:val="1"/>
      <w:numFmt w:val="decimal"/>
      <w:lvlText w:val="%1.%2)"/>
      <w:lvlJc w:val="left"/>
      <w:pPr>
        <w:ind w:left="420" w:hanging="360"/>
      </w:pPr>
      <w:rPr>
        <w:rFonts w:hint="default"/>
      </w:rPr>
    </w:lvl>
    <w:lvl w:ilvl="2">
      <w:start w:val="1"/>
      <w:numFmt w:val="decimal"/>
      <w:lvlText w:val="%1.%2)%3."/>
      <w:lvlJc w:val="left"/>
      <w:pPr>
        <w:ind w:left="840" w:hanging="720"/>
      </w:pPr>
      <w:rPr>
        <w:rFonts w:hint="default"/>
      </w:rPr>
    </w:lvl>
    <w:lvl w:ilvl="3">
      <w:start w:val="1"/>
      <w:numFmt w:val="decimal"/>
      <w:lvlText w:val="%1.%2)%3.%4."/>
      <w:lvlJc w:val="left"/>
      <w:pPr>
        <w:ind w:left="900" w:hanging="720"/>
      </w:pPr>
      <w:rPr>
        <w:rFonts w:hint="default"/>
      </w:rPr>
    </w:lvl>
    <w:lvl w:ilvl="4">
      <w:start w:val="1"/>
      <w:numFmt w:val="decimal"/>
      <w:lvlText w:val="%1.%2)%3.%4.%5."/>
      <w:lvlJc w:val="left"/>
      <w:pPr>
        <w:ind w:left="1320" w:hanging="1080"/>
      </w:pPr>
      <w:rPr>
        <w:rFonts w:hint="default"/>
      </w:rPr>
    </w:lvl>
    <w:lvl w:ilvl="5">
      <w:start w:val="1"/>
      <w:numFmt w:val="decimal"/>
      <w:lvlText w:val="%1.%2)%3.%4.%5.%6."/>
      <w:lvlJc w:val="left"/>
      <w:pPr>
        <w:ind w:left="1380" w:hanging="1080"/>
      </w:pPr>
      <w:rPr>
        <w:rFonts w:hint="default"/>
      </w:rPr>
    </w:lvl>
    <w:lvl w:ilvl="6">
      <w:start w:val="1"/>
      <w:numFmt w:val="decimal"/>
      <w:lvlText w:val="%1.%2)%3.%4.%5.%6.%7."/>
      <w:lvlJc w:val="left"/>
      <w:pPr>
        <w:ind w:left="1800" w:hanging="1440"/>
      </w:pPr>
      <w:rPr>
        <w:rFonts w:hint="default"/>
      </w:rPr>
    </w:lvl>
    <w:lvl w:ilvl="7">
      <w:start w:val="1"/>
      <w:numFmt w:val="decimal"/>
      <w:lvlText w:val="%1.%2)%3.%4.%5.%6.%7.%8."/>
      <w:lvlJc w:val="left"/>
      <w:pPr>
        <w:ind w:left="1860" w:hanging="1440"/>
      </w:pPr>
      <w:rPr>
        <w:rFonts w:hint="default"/>
      </w:rPr>
    </w:lvl>
    <w:lvl w:ilvl="8">
      <w:start w:val="1"/>
      <w:numFmt w:val="decimal"/>
      <w:lvlText w:val="%1.%2)%3.%4.%5.%6.%7.%8.%9."/>
      <w:lvlJc w:val="left"/>
      <w:pPr>
        <w:ind w:left="2280" w:hanging="1800"/>
      </w:pPr>
      <w:rPr>
        <w:rFonts w:hint="default"/>
      </w:rPr>
    </w:lvl>
  </w:abstractNum>
  <w:abstractNum w:abstractNumId="9" w15:restartNumberingAfterBreak="0">
    <w:nsid w:val="18F77E4B"/>
    <w:multiLevelType w:val="multilevel"/>
    <w:tmpl w:val="94609BEC"/>
    <w:lvl w:ilvl="0">
      <w:start w:val="3"/>
      <w:numFmt w:val="decimal"/>
      <w:lvlText w:val="%1"/>
      <w:lvlJc w:val="left"/>
      <w:pPr>
        <w:ind w:left="495" w:hanging="495"/>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800" w:hanging="1080"/>
      </w:pPr>
      <w:rPr>
        <w:rFonts w:hint="default"/>
      </w:rPr>
    </w:lvl>
    <w:lvl w:ilvl="3">
      <w:start w:val="1"/>
      <w:numFmt w:val="decimal"/>
      <w:lvlText w:val="%1.%2.%3.%4"/>
      <w:lvlJc w:val="left"/>
      <w:pPr>
        <w:ind w:left="2520" w:hanging="1440"/>
      </w:pPr>
      <w:rPr>
        <w:rFonts w:hint="default"/>
      </w:rPr>
    </w:lvl>
    <w:lvl w:ilvl="4">
      <w:start w:val="1"/>
      <w:numFmt w:val="decimal"/>
      <w:lvlText w:val="%1.%2.%3.%4.%5"/>
      <w:lvlJc w:val="left"/>
      <w:pPr>
        <w:ind w:left="3240" w:hanging="1800"/>
      </w:pPr>
      <w:rPr>
        <w:rFonts w:hint="default"/>
      </w:rPr>
    </w:lvl>
    <w:lvl w:ilvl="5">
      <w:start w:val="1"/>
      <w:numFmt w:val="decimal"/>
      <w:lvlText w:val="%1.%2.%3.%4.%5.%6"/>
      <w:lvlJc w:val="left"/>
      <w:pPr>
        <w:ind w:left="3960" w:hanging="2160"/>
      </w:pPr>
      <w:rPr>
        <w:rFonts w:hint="default"/>
      </w:rPr>
    </w:lvl>
    <w:lvl w:ilvl="6">
      <w:start w:val="1"/>
      <w:numFmt w:val="decimal"/>
      <w:lvlText w:val="%1.%2.%3.%4.%5.%6.%7"/>
      <w:lvlJc w:val="left"/>
      <w:pPr>
        <w:ind w:left="4320" w:hanging="2160"/>
      </w:pPr>
      <w:rPr>
        <w:rFonts w:hint="default"/>
      </w:rPr>
    </w:lvl>
    <w:lvl w:ilvl="7">
      <w:start w:val="1"/>
      <w:numFmt w:val="decimal"/>
      <w:lvlText w:val="%1.%2.%3.%4.%5.%6.%7.%8"/>
      <w:lvlJc w:val="left"/>
      <w:pPr>
        <w:ind w:left="5040" w:hanging="2520"/>
      </w:pPr>
      <w:rPr>
        <w:rFonts w:hint="default"/>
      </w:rPr>
    </w:lvl>
    <w:lvl w:ilvl="8">
      <w:start w:val="1"/>
      <w:numFmt w:val="decimal"/>
      <w:lvlText w:val="%1.%2.%3.%4.%5.%6.%7.%8.%9"/>
      <w:lvlJc w:val="left"/>
      <w:pPr>
        <w:ind w:left="5760" w:hanging="2880"/>
      </w:pPr>
      <w:rPr>
        <w:rFonts w:hint="default"/>
      </w:rPr>
    </w:lvl>
  </w:abstractNum>
  <w:abstractNum w:abstractNumId="10" w15:restartNumberingAfterBreak="0">
    <w:nsid w:val="1A0B40A9"/>
    <w:multiLevelType w:val="multilevel"/>
    <w:tmpl w:val="9638808E"/>
    <w:lvl w:ilvl="0">
      <w:start w:val="1"/>
      <w:numFmt w:val="none"/>
      <w:lvlText w:val="3.2 "/>
      <w:lvlJc w:val="left"/>
      <w:pPr>
        <w:ind w:left="360" w:hanging="360"/>
      </w:pPr>
      <w:rPr>
        <w:rFonts w:hint="default"/>
      </w:rPr>
    </w:lvl>
    <w:lvl w:ilvl="1">
      <w:start w:val="3"/>
      <w:numFmt w:val="decimal"/>
      <w:lvlText w:val="%13.2 "/>
      <w:lvlJc w:val="left"/>
      <w:pPr>
        <w:ind w:left="792" w:hanging="432"/>
      </w:pPr>
      <w:rPr>
        <w:rFonts w:hint="default"/>
      </w:rPr>
    </w:lvl>
    <w:lvl w:ilvl="2">
      <w:start w:val="1"/>
      <w:numFmt w:val="none"/>
      <w:lvlText w:val="3.1"/>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1C3607B6"/>
    <w:multiLevelType w:val="multilevel"/>
    <w:tmpl w:val="1C3607B6"/>
    <w:lvl w:ilvl="0">
      <w:start w:val="1"/>
      <w:numFmt w:val="decimal"/>
      <w:pStyle w:val="FigureCaption"/>
      <w:suff w:val="nothing"/>
      <w:lvlText w:val="Figure %1: "/>
      <w:lvlJc w:val="left"/>
      <w:pPr>
        <w:ind w:left="1701" w:hanging="981"/>
      </w:pPr>
      <w:rPr>
        <w:rFonts w:hint="default"/>
      </w:rPr>
    </w:lvl>
    <w:lvl w:ilvl="1">
      <w:start w:val="1"/>
      <w:numFmt w:val="none"/>
      <w:lvlRestart w:val="0"/>
      <w:lvlText w:val=""/>
      <w:lvlJc w:val="left"/>
      <w:pPr>
        <w:ind w:left="1701" w:hanging="981"/>
      </w:pPr>
      <w:rPr>
        <w:rFonts w:hint="default"/>
      </w:rPr>
    </w:lvl>
    <w:lvl w:ilvl="2">
      <w:start w:val="1"/>
      <w:numFmt w:val="decimal"/>
      <w:lvlRestart w:val="0"/>
      <w:pStyle w:val="TableCaption"/>
      <w:suff w:val="nothing"/>
      <w:lvlText w:val="Table %3: "/>
      <w:lvlJc w:val="left"/>
      <w:pPr>
        <w:ind w:left="1701" w:hanging="981"/>
      </w:pPr>
      <w:rPr>
        <w:rFonts w:hint="default"/>
      </w:rPr>
    </w:lvl>
    <w:lvl w:ilvl="3">
      <w:start w:val="1"/>
      <w:numFmt w:val="none"/>
      <w:lvlText w:val=""/>
      <w:lvlJc w:val="left"/>
      <w:pPr>
        <w:tabs>
          <w:tab w:val="left" w:pos="720"/>
        </w:tabs>
        <w:ind w:left="1701" w:hanging="981"/>
      </w:pPr>
      <w:rPr>
        <w:rFonts w:hint="default"/>
      </w:rPr>
    </w:lvl>
    <w:lvl w:ilvl="4">
      <w:start w:val="1"/>
      <w:numFmt w:val="none"/>
      <w:lvlText w:val=""/>
      <w:lvlJc w:val="left"/>
      <w:pPr>
        <w:tabs>
          <w:tab w:val="left" w:pos="720"/>
        </w:tabs>
        <w:ind w:left="1701" w:hanging="981"/>
      </w:pPr>
      <w:rPr>
        <w:rFonts w:hint="default"/>
      </w:rPr>
    </w:lvl>
    <w:lvl w:ilvl="5">
      <w:start w:val="1"/>
      <w:numFmt w:val="none"/>
      <w:lvlText w:val=""/>
      <w:lvlJc w:val="left"/>
      <w:pPr>
        <w:tabs>
          <w:tab w:val="left" w:pos="720"/>
        </w:tabs>
        <w:ind w:left="1701" w:hanging="981"/>
      </w:pPr>
      <w:rPr>
        <w:rFonts w:hint="default"/>
      </w:rPr>
    </w:lvl>
    <w:lvl w:ilvl="6">
      <w:start w:val="1"/>
      <w:numFmt w:val="none"/>
      <w:lvlText w:val=""/>
      <w:lvlJc w:val="left"/>
      <w:pPr>
        <w:tabs>
          <w:tab w:val="left" w:pos="720"/>
        </w:tabs>
        <w:ind w:left="1701" w:hanging="981"/>
      </w:pPr>
      <w:rPr>
        <w:rFonts w:hint="default"/>
      </w:rPr>
    </w:lvl>
    <w:lvl w:ilvl="7">
      <w:start w:val="1"/>
      <w:numFmt w:val="none"/>
      <w:lvlText w:val=""/>
      <w:lvlJc w:val="left"/>
      <w:pPr>
        <w:tabs>
          <w:tab w:val="left" w:pos="720"/>
        </w:tabs>
        <w:ind w:left="1701" w:hanging="981"/>
      </w:pPr>
      <w:rPr>
        <w:rFonts w:hint="default"/>
      </w:rPr>
    </w:lvl>
    <w:lvl w:ilvl="8">
      <w:start w:val="1"/>
      <w:numFmt w:val="none"/>
      <w:lvlText w:val=""/>
      <w:lvlJc w:val="left"/>
      <w:pPr>
        <w:tabs>
          <w:tab w:val="left" w:pos="720"/>
        </w:tabs>
        <w:ind w:left="1701" w:hanging="981"/>
      </w:pPr>
      <w:rPr>
        <w:rFonts w:hint="default"/>
      </w:rPr>
    </w:lvl>
  </w:abstractNum>
  <w:abstractNum w:abstractNumId="12" w15:restartNumberingAfterBreak="0">
    <w:nsid w:val="20701358"/>
    <w:multiLevelType w:val="multilevel"/>
    <w:tmpl w:val="20701358"/>
    <w:lvl w:ilvl="0">
      <w:start w:val="1"/>
      <w:numFmt w:val="bullet"/>
      <w:pStyle w:val="Caution"/>
      <w:lvlText w:val=""/>
      <w:lvlJc w:val="left"/>
      <w:pPr>
        <w:ind w:left="813" w:hanging="363"/>
      </w:pPr>
      <w:rPr>
        <w:rFonts w:ascii="Wingdings 3" w:hAnsi="Wingdings 3" w:hint="default"/>
        <w:b/>
        <w:i w:val="0"/>
        <w:color w:val="FF0000"/>
      </w:rPr>
    </w:lvl>
    <w:lvl w:ilvl="1">
      <w:start w:val="1"/>
      <w:numFmt w:val="bullet"/>
      <w:pStyle w:val="Caution2"/>
      <w:lvlText w:val=""/>
      <w:lvlJc w:val="left"/>
      <w:pPr>
        <w:ind w:left="1170" w:hanging="720"/>
      </w:pPr>
      <w:rPr>
        <w:rFonts w:ascii="Wingdings 3" w:hAnsi="Wingdings 3" w:hint="default"/>
        <w:b/>
        <w:i w:val="0"/>
        <w:color w:val="FF0000"/>
      </w:rPr>
    </w:lvl>
    <w:lvl w:ilvl="2">
      <w:start w:val="1"/>
      <w:numFmt w:val="bullet"/>
      <w:pStyle w:val="Caution3"/>
      <w:lvlText w:val=""/>
      <w:lvlJc w:val="left"/>
      <w:pPr>
        <w:ind w:left="1533" w:hanging="1083"/>
      </w:pPr>
      <w:rPr>
        <w:rFonts w:ascii="Wingdings 3" w:hAnsi="Wingdings 3" w:hint="default"/>
        <w:b/>
        <w:i w:val="0"/>
        <w:color w:val="FF0000"/>
      </w:rPr>
    </w:lvl>
    <w:lvl w:ilvl="3">
      <w:start w:val="1"/>
      <w:numFmt w:val="none"/>
      <w:lvlText w:val=""/>
      <w:lvlJc w:val="left"/>
      <w:pPr>
        <w:ind w:left="813" w:hanging="363"/>
      </w:pPr>
      <w:rPr>
        <w:rFonts w:hint="default"/>
      </w:rPr>
    </w:lvl>
    <w:lvl w:ilvl="4">
      <w:start w:val="1"/>
      <w:numFmt w:val="none"/>
      <w:lvlText w:val=""/>
      <w:lvlJc w:val="left"/>
      <w:pPr>
        <w:ind w:left="813" w:hanging="363"/>
      </w:pPr>
      <w:rPr>
        <w:rFonts w:hint="default"/>
      </w:rPr>
    </w:lvl>
    <w:lvl w:ilvl="5">
      <w:start w:val="1"/>
      <w:numFmt w:val="none"/>
      <w:lvlText w:val=""/>
      <w:lvlJc w:val="left"/>
      <w:pPr>
        <w:ind w:left="813" w:hanging="363"/>
      </w:pPr>
      <w:rPr>
        <w:rFonts w:hint="default"/>
      </w:rPr>
    </w:lvl>
    <w:lvl w:ilvl="6">
      <w:start w:val="1"/>
      <w:numFmt w:val="none"/>
      <w:lvlText w:val=""/>
      <w:lvlJc w:val="left"/>
      <w:pPr>
        <w:ind w:left="813" w:hanging="363"/>
      </w:pPr>
      <w:rPr>
        <w:rFonts w:hint="default"/>
      </w:rPr>
    </w:lvl>
    <w:lvl w:ilvl="7">
      <w:start w:val="1"/>
      <w:numFmt w:val="none"/>
      <w:lvlText w:val=""/>
      <w:lvlJc w:val="left"/>
      <w:pPr>
        <w:ind w:left="813" w:hanging="363"/>
      </w:pPr>
      <w:rPr>
        <w:rFonts w:hint="default"/>
      </w:rPr>
    </w:lvl>
    <w:lvl w:ilvl="8">
      <w:start w:val="1"/>
      <w:numFmt w:val="none"/>
      <w:lvlText w:val=""/>
      <w:lvlJc w:val="left"/>
      <w:pPr>
        <w:ind w:left="813" w:hanging="363"/>
      </w:pPr>
      <w:rPr>
        <w:rFonts w:hint="default"/>
      </w:rPr>
    </w:lvl>
  </w:abstractNum>
  <w:abstractNum w:abstractNumId="13" w15:restartNumberingAfterBreak="0">
    <w:nsid w:val="23077307"/>
    <w:multiLevelType w:val="hybridMultilevel"/>
    <w:tmpl w:val="D67284FA"/>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A1DE2E62">
      <w:start w:val="1"/>
      <w:numFmt w:val="bullet"/>
      <w:lvlText w:val="-"/>
      <w:lvlJc w:val="left"/>
      <w:pPr>
        <w:ind w:left="2340" w:hanging="360"/>
      </w:pPr>
      <w:rPr>
        <w:rFonts w:ascii="Arial" w:eastAsia="MS Mincho" w:hAnsi="Arial" w:cs="Arial" w:hint="default"/>
      </w:rPr>
    </w:lvl>
    <w:lvl w:ilvl="3" w:tplc="A29A6CCC">
      <w:start w:val="1"/>
      <w:numFmt w:val="lowerRoman"/>
      <w:lvlText w:val="%4)"/>
      <w:lvlJc w:val="left"/>
      <w:pPr>
        <w:ind w:left="3240" w:hanging="720"/>
      </w:pPr>
      <w:rPr>
        <w:rFonts w:hint="default"/>
      </w:rPr>
    </w:lvl>
    <w:lvl w:ilvl="4" w:tplc="0D76C5AA">
      <w:start w:val="10"/>
      <w:numFmt w:val="decimal"/>
      <w:lvlText w:val="%5)"/>
      <w:lvlJc w:val="left"/>
      <w:pPr>
        <w:ind w:left="3600" w:hanging="360"/>
      </w:pPr>
      <w:rPr>
        <w:rFonts w:hint="default"/>
      </w:r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2EFE75AC"/>
    <w:multiLevelType w:val="hybridMultilevel"/>
    <w:tmpl w:val="3A40167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325E78C6"/>
    <w:multiLevelType w:val="multilevel"/>
    <w:tmpl w:val="3E5A6F94"/>
    <w:lvl w:ilvl="0">
      <w:start w:val="10"/>
      <w:numFmt w:val="decimal"/>
      <w:lvlText w:val="%1."/>
      <w:lvlJc w:val="left"/>
      <w:pPr>
        <w:ind w:left="456" w:hanging="456"/>
      </w:pPr>
      <w:rPr>
        <w:rFonts w:hint="default"/>
      </w:rPr>
    </w:lvl>
    <w:lvl w:ilvl="1">
      <w:start w:val="1"/>
      <w:numFmt w:val="decimal"/>
      <w:lvlText w:val="%1.%2)"/>
      <w:lvlJc w:val="left"/>
      <w:pPr>
        <w:ind w:left="456" w:hanging="45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34282D7D"/>
    <w:multiLevelType w:val="multilevel"/>
    <w:tmpl w:val="34282D7D"/>
    <w:lvl w:ilvl="0">
      <w:start w:val="1"/>
      <w:numFmt w:val="decimal"/>
      <w:pStyle w:val="ListNumber"/>
      <w:lvlText w:val="%1."/>
      <w:lvlJc w:val="left"/>
      <w:pPr>
        <w:ind w:left="1077" w:hanging="357"/>
      </w:pPr>
      <w:rPr>
        <w:rFonts w:ascii="Open Sans" w:hAnsi="Open Sans" w:hint="default"/>
        <w:b w:val="0"/>
        <w:i w:val="0"/>
        <w:sz w:val="22"/>
      </w:rPr>
    </w:lvl>
    <w:lvl w:ilvl="1">
      <w:start w:val="1"/>
      <w:numFmt w:val="lowerLetter"/>
      <w:pStyle w:val="ListNumber2"/>
      <w:lvlText w:val="%2."/>
      <w:lvlJc w:val="left"/>
      <w:pPr>
        <w:ind w:left="1440" w:hanging="363"/>
      </w:pPr>
      <w:rPr>
        <w:rFonts w:ascii="Open Sans" w:hAnsi="Open Sans" w:hint="default"/>
        <w:b w:val="0"/>
        <w:i w:val="0"/>
        <w:sz w:val="22"/>
      </w:rPr>
    </w:lvl>
    <w:lvl w:ilvl="2">
      <w:start w:val="1"/>
      <w:numFmt w:val="lowerRoman"/>
      <w:pStyle w:val="ListNumber3"/>
      <w:lvlText w:val="%3."/>
      <w:lvlJc w:val="left"/>
      <w:pPr>
        <w:ind w:left="1797" w:hanging="357"/>
      </w:pPr>
      <w:rPr>
        <w:rFonts w:ascii="Open Sans" w:hAnsi="Open Sans" w:hint="default"/>
        <w:b w:val="0"/>
        <w:i w:val="0"/>
        <w:sz w:val="22"/>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7" w15:restartNumberingAfterBreak="0">
    <w:nsid w:val="34EF7CD3"/>
    <w:multiLevelType w:val="multilevel"/>
    <w:tmpl w:val="34EF7CD3"/>
    <w:lvl w:ilvl="0">
      <w:start w:val="1"/>
      <w:numFmt w:val="bullet"/>
      <w:pStyle w:val="Warning"/>
      <w:lvlText w:val=""/>
      <w:lvlJc w:val="left"/>
      <w:pPr>
        <w:ind w:left="720" w:hanging="363"/>
      </w:pPr>
      <w:rPr>
        <w:rFonts w:ascii="Wingdings 3" w:hAnsi="Wingdings 3" w:hint="default"/>
        <w:color w:val="FF0000"/>
      </w:rPr>
    </w:lvl>
    <w:lvl w:ilvl="1">
      <w:start w:val="1"/>
      <w:numFmt w:val="bullet"/>
      <w:lvlRestart w:val="0"/>
      <w:pStyle w:val="Warning2"/>
      <w:lvlText w:val=""/>
      <w:lvlJc w:val="left"/>
      <w:pPr>
        <w:ind w:left="1077" w:hanging="720"/>
      </w:pPr>
      <w:rPr>
        <w:rFonts w:ascii="Wingdings 3" w:hAnsi="Wingdings 3" w:hint="default"/>
        <w:color w:val="FF0000"/>
      </w:rPr>
    </w:lvl>
    <w:lvl w:ilvl="2">
      <w:start w:val="1"/>
      <w:numFmt w:val="bullet"/>
      <w:lvlRestart w:val="0"/>
      <w:pStyle w:val="Warning3"/>
      <w:lvlText w:val=""/>
      <w:lvlJc w:val="left"/>
      <w:pPr>
        <w:ind w:left="1440" w:hanging="1083"/>
      </w:pPr>
      <w:rPr>
        <w:rFonts w:ascii="Wingdings 3" w:hAnsi="Wingdings 3" w:hint="default"/>
        <w:color w:val="FF0000"/>
      </w:rPr>
    </w:lvl>
    <w:lvl w:ilvl="3">
      <w:start w:val="1"/>
      <w:numFmt w:val="none"/>
      <w:lvlText w:val=""/>
      <w:lvlJc w:val="left"/>
      <w:pPr>
        <w:tabs>
          <w:tab w:val="left" w:pos="720"/>
        </w:tabs>
        <w:ind w:left="720" w:hanging="363"/>
      </w:pPr>
      <w:rPr>
        <w:rFonts w:hint="default"/>
      </w:rPr>
    </w:lvl>
    <w:lvl w:ilvl="4">
      <w:start w:val="1"/>
      <w:numFmt w:val="none"/>
      <w:lvlText w:val=""/>
      <w:lvlJc w:val="left"/>
      <w:pPr>
        <w:tabs>
          <w:tab w:val="left" w:pos="720"/>
        </w:tabs>
        <w:ind w:left="720" w:hanging="363"/>
      </w:pPr>
      <w:rPr>
        <w:rFonts w:hint="default"/>
      </w:rPr>
    </w:lvl>
    <w:lvl w:ilvl="5">
      <w:start w:val="1"/>
      <w:numFmt w:val="none"/>
      <w:lvlText w:val=""/>
      <w:lvlJc w:val="left"/>
      <w:pPr>
        <w:tabs>
          <w:tab w:val="left" w:pos="720"/>
        </w:tabs>
        <w:ind w:left="720" w:hanging="363"/>
      </w:pPr>
      <w:rPr>
        <w:rFonts w:hint="default"/>
      </w:rPr>
    </w:lvl>
    <w:lvl w:ilvl="6">
      <w:start w:val="1"/>
      <w:numFmt w:val="none"/>
      <w:lvlText w:val=""/>
      <w:lvlJc w:val="left"/>
      <w:pPr>
        <w:tabs>
          <w:tab w:val="left" w:pos="720"/>
        </w:tabs>
        <w:ind w:left="720" w:hanging="363"/>
      </w:pPr>
      <w:rPr>
        <w:rFonts w:hint="default"/>
      </w:rPr>
    </w:lvl>
    <w:lvl w:ilvl="7">
      <w:start w:val="1"/>
      <w:numFmt w:val="none"/>
      <w:lvlText w:val=""/>
      <w:lvlJc w:val="left"/>
      <w:pPr>
        <w:tabs>
          <w:tab w:val="left" w:pos="720"/>
        </w:tabs>
        <w:ind w:left="720" w:hanging="363"/>
      </w:pPr>
      <w:rPr>
        <w:rFonts w:hint="default"/>
      </w:rPr>
    </w:lvl>
    <w:lvl w:ilvl="8">
      <w:start w:val="1"/>
      <w:numFmt w:val="none"/>
      <w:lvlText w:val=""/>
      <w:lvlJc w:val="left"/>
      <w:pPr>
        <w:tabs>
          <w:tab w:val="left" w:pos="720"/>
        </w:tabs>
        <w:ind w:left="720" w:hanging="363"/>
      </w:pPr>
      <w:rPr>
        <w:rFonts w:hint="default"/>
      </w:rPr>
    </w:lvl>
  </w:abstractNum>
  <w:abstractNum w:abstractNumId="18" w15:restartNumberingAfterBreak="0">
    <w:nsid w:val="3610378A"/>
    <w:multiLevelType w:val="multilevel"/>
    <w:tmpl w:val="3610378A"/>
    <w:lvl w:ilvl="0">
      <w:start w:val="1"/>
      <w:numFmt w:val="decimal"/>
      <w:suff w:val="space"/>
      <w:lvlText w:val="Chapter %1:"/>
      <w:lvlJc w:val="left"/>
      <w:pPr>
        <w:ind w:left="0" w:firstLine="0"/>
      </w:pPr>
      <w:rPr>
        <w:rFonts w:hint="default"/>
      </w:rPr>
    </w:lvl>
    <w:lvl w:ilvl="1">
      <w:start w:val="1"/>
      <w:numFmt w:val="none"/>
      <w:lvlRestart w:val="0"/>
      <w:lvlText w:val=""/>
      <w:lvlJc w:val="left"/>
      <w:pPr>
        <w:ind w:left="0" w:firstLine="0"/>
      </w:pPr>
      <w:rPr>
        <w:rFonts w:hint="default"/>
      </w:rPr>
    </w:lvl>
    <w:lvl w:ilvl="2">
      <w:start w:val="1"/>
      <w:numFmt w:val="upperLetter"/>
      <w:lvlRestart w:val="0"/>
      <w:pStyle w:val="AppendixTitle"/>
      <w:suff w:val="space"/>
      <w:lvlText w:val="Appendix %3:"/>
      <w:lvlJc w:val="left"/>
      <w:pPr>
        <w:ind w:left="0" w:firstLine="0"/>
      </w:pPr>
      <w:rPr>
        <w:rFonts w:hint="default"/>
      </w:rPr>
    </w:lvl>
    <w:lvl w:ilvl="3">
      <w:start w:val="1"/>
      <w:numFmt w:val="none"/>
      <w:lvlText w:val=""/>
      <w:lvlJc w:val="left"/>
      <w:pPr>
        <w:ind w:left="0" w:firstLine="0"/>
      </w:pPr>
      <w:rPr>
        <w:rFonts w:hint="default"/>
      </w:rPr>
    </w:lvl>
    <w:lvl w:ilvl="4">
      <w:start w:val="1"/>
      <w:numFmt w:val="none"/>
      <w:lvlText w:val=""/>
      <w:lvlJc w:val="left"/>
      <w:pPr>
        <w:ind w:left="0" w:firstLine="0"/>
      </w:pPr>
      <w:rPr>
        <w:rFonts w:hint="default"/>
      </w:rPr>
    </w:lvl>
    <w:lvl w:ilvl="5">
      <w:start w:val="1"/>
      <w:numFmt w:val="none"/>
      <w:lvlText w:val=""/>
      <w:lvlJc w:val="left"/>
      <w:pPr>
        <w:ind w:left="0" w:firstLine="0"/>
      </w:pPr>
      <w:rPr>
        <w:rFonts w:hint="default"/>
      </w:rPr>
    </w:lvl>
    <w:lvl w:ilvl="6">
      <w:start w:val="1"/>
      <w:numFmt w:val="none"/>
      <w:lvlText w:val=""/>
      <w:lvlJc w:val="left"/>
      <w:pPr>
        <w:ind w:left="0" w:firstLine="0"/>
      </w:pPr>
      <w:rPr>
        <w:rFonts w:hint="default"/>
      </w:rPr>
    </w:lvl>
    <w:lvl w:ilvl="7">
      <w:start w:val="1"/>
      <w:numFmt w:val="none"/>
      <w:lvlText w:val=""/>
      <w:lvlJc w:val="left"/>
      <w:pPr>
        <w:ind w:left="0" w:firstLine="0"/>
      </w:pPr>
      <w:rPr>
        <w:rFonts w:hint="default"/>
      </w:rPr>
    </w:lvl>
    <w:lvl w:ilvl="8">
      <w:start w:val="1"/>
      <w:numFmt w:val="none"/>
      <w:lvlText w:val=""/>
      <w:lvlJc w:val="left"/>
      <w:pPr>
        <w:ind w:left="0" w:firstLine="0"/>
      </w:pPr>
      <w:rPr>
        <w:rFonts w:hint="default"/>
      </w:rPr>
    </w:lvl>
  </w:abstractNum>
  <w:abstractNum w:abstractNumId="19" w15:restartNumberingAfterBreak="0">
    <w:nsid w:val="3C6D71C1"/>
    <w:multiLevelType w:val="multilevel"/>
    <w:tmpl w:val="5A92EE30"/>
    <w:lvl w:ilvl="0">
      <w:start w:val="1"/>
      <w:numFmt w:val="decimal"/>
      <w:lvlText w:val="%1."/>
      <w:lvlJc w:val="left"/>
      <w:pPr>
        <w:ind w:left="720" w:hanging="360"/>
      </w:pPr>
      <w:rPr>
        <w:rFonts w:hint="default"/>
      </w:rPr>
    </w:lvl>
    <w:lvl w:ilvl="1">
      <w:start w:val="1"/>
      <w:numFmt w:val="decimal"/>
      <w:lvlText w:val="%2."/>
      <w:lvlJc w:val="left"/>
      <w:pPr>
        <w:ind w:left="1440" w:hanging="360"/>
      </w:pPr>
      <w:rPr>
        <w:rFonts w:hint="default"/>
      </w:rPr>
    </w:lvl>
    <w:lvl w:ilvl="2">
      <w:start w:val="1"/>
      <w:numFmt w:val="lowerRoman"/>
      <w:lvlText w:val="%3."/>
      <w:lvlJc w:val="right"/>
      <w:pPr>
        <w:ind w:left="2160" w:hanging="180"/>
      </w:pPr>
    </w:lvl>
    <w:lvl w:ilvl="3">
      <w:start w:val="1"/>
      <w:numFmt w:val="bullet"/>
      <w:lvlText w:val=""/>
      <w:lvlJc w:val="left"/>
      <w:pPr>
        <w:ind w:left="2880" w:hanging="360"/>
      </w:pPr>
      <w:rPr>
        <w:rFonts w:ascii="Wingdings" w:hAnsi="Wingdings" w:hint="default"/>
      </w:rPr>
    </w:lvl>
    <w:lvl w:ilvl="4">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20" w15:restartNumberingAfterBreak="0">
    <w:nsid w:val="41C1569E"/>
    <w:multiLevelType w:val="multilevel"/>
    <w:tmpl w:val="86FE30DC"/>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520" w:hanging="216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abstractNum w:abstractNumId="21" w15:restartNumberingAfterBreak="0">
    <w:nsid w:val="4429207D"/>
    <w:multiLevelType w:val="hybridMultilevel"/>
    <w:tmpl w:val="76E0DB4A"/>
    <w:lvl w:ilvl="0" w:tplc="42669874">
      <w:start w:val="1"/>
      <w:numFmt w:val="decimal"/>
      <w:lvlText w:val="%1."/>
      <w:lvlJc w:val="left"/>
      <w:pPr>
        <w:ind w:left="644" w:hanging="360"/>
      </w:pPr>
      <w:rPr>
        <w:rFonts w:hint="default"/>
        <w:b w:val="0"/>
      </w:rPr>
    </w:lvl>
    <w:lvl w:ilvl="1" w:tplc="08090019">
      <w:start w:val="1"/>
      <w:numFmt w:val="lowerLetter"/>
      <w:lvlText w:val="%2."/>
      <w:lvlJc w:val="left"/>
      <w:pPr>
        <w:ind w:left="1440" w:hanging="360"/>
      </w:pPr>
    </w:lvl>
    <w:lvl w:ilvl="2" w:tplc="08090001">
      <w:start w:val="1"/>
      <w:numFmt w:val="bullet"/>
      <w:lvlText w:val=""/>
      <w:lvlJc w:val="left"/>
      <w:pPr>
        <w:ind w:left="2160" w:hanging="180"/>
      </w:pPr>
      <w:rPr>
        <w:rFonts w:ascii="Symbol" w:hAnsi="Symbol" w:hint="default"/>
        <w:b w:val="0"/>
        <w:color w:val="auto"/>
      </w:rPr>
    </w:lvl>
    <w:lvl w:ilvl="3" w:tplc="08090001">
      <w:start w:val="1"/>
      <w:numFmt w:val="bullet"/>
      <w:lvlText w:val=""/>
      <w:lvlJc w:val="left"/>
      <w:pPr>
        <w:ind w:left="2880" w:hanging="360"/>
      </w:pPr>
      <w:rPr>
        <w:rFonts w:ascii="Symbol" w:hAnsi="Symbol" w:hint="default"/>
      </w:rPr>
    </w:lvl>
    <w:lvl w:ilvl="4" w:tplc="AF2E2130">
      <w:start w:val="1"/>
      <w:numFmt w:val="decimal"/>
      <w:lvlText w:val="%5)"/>
      <w:lvlJc w:val="left"/>
      <w:pPr>
        <w:ind w:left="3600" w:hanging="360"/>
      </w:pPr>
      <w:rPr>
        <w:rFonts w:hint="default"/>
      </w:rPr>
    </w:lvl>
    <w:lvl w:ilvl="5" w:tplc="319EEC64">
      <w:start w:val="1"/>
      <w:numFmt w:val="lowerLetter"/>
      <w:lvlText w:val="%6)"/>
      <w:lvlJc w:val="left"/>
      <w:pPr>
        <w:ind w:left="4500" w:hanging="360"/>
      </w:pPr>
      <w:rPr>
        <w:rFonts w:hint="default"/>
      </w:r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484122D7"/>
    <w:multiLevelType w:val="multilevel"/>
    <w:tmpl w:val="24566960"/>
    <w:lvl w:ilvl="0">
      <w:start w:val="1"/>
      <w:numFmt w:val="decimal"/>
      <w:pStyle w:val="Chapterheading2"/>
      <w:lvlText w:val="%1."/>
      <w:lvlJc w:val="left"/>
      <w:pPr>
        <w:ind w:left="360" w:hanging="360"/>
      </w:pPr>
    </w:lvl>
    <w:lvl w:ilvl="1">
      <w:start w:val="1"/>
      <w:numFmt w:val="decimal"/>
      <w:isLgl/>
      <w:lvlText w:val="%1.%2"/>
      <w:lvlJc w:val="left"/>
      <w:pPr>
        <w:ind w:left="742" w:hanging="60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23" w15:restartNumberingAfterBreak="0">
    <w:nsid w:val="4BE308EF"/>
    <w:multiLevelType w:val="multilevel"/>
    <w:tmpl w:val="9638808E"/>
    <w:lvl w:ilvl="0">
      <w:start w:val="1"/>
      <w:numFmt w:val="none"/>
      <w:lvlText w:val="3.2 "/>
      <w:lvlJc w:val="left"/>
      <w:pPr>
        <w:ind w:left="360" w:hanging="360"/>
      </w:pPr>
      <w:rPr>
        <w:rFonts w:hint="default"/>
      </w:rPr>
    </w:lvl>
    <w:lvl w:ilvl="1">
      <w:start w:val="3"/>
      <w:numFmt w:val="decimal"/>
      <w:lvlText w:val="%13.2 "/>
      <w:lvlJc w:val="left"/>
      <w:pPr>
        <w:ind w:left="792" w:hanging="432"/>
      </w:pPr>
      <w:rPr>
        <w:rFonts w:hint="default"/>
      </w:rPr>
    </w:lvl>
    <w:lvl w:ilvl="2">
      <w:start w:val="1"/>
      <w:numFmt w:val="none"/>
      <w:lvlText w:val="3.1"/>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15:restartNumberingAfterBreak="0">
    <w:nsid w:val="56763702"/>
    <w:multiLevelType w:val="hybridMultilevel"/>
    <w:tmpl w:val="380ED038"/>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59850E74"/>
    <w:multiLevelType w:val="multilevel"/>
    <w:tmpl w:val="7AAC8192"/>
    <w:lvl w:ilvl="0">
      <w:start w:val="1"/>
      <w:numFmt w:val="none"/>
      <w:lvlText w:val="3.1 "/>
      <w:lvlJc w:val="left"/>
      <w:pPr>
        <w:ind w:left="360" w:hanging="360"/>
      </w:pPr>
      <w:rPr>
        <w:rFonts w:hint="default"/>
      </w:rPr>
    </w:lvl>
    <w:lvl w:ilvl="1">
      <w:start w:val="3"/>
      <w:numFmt w:val="decimal"/>
      <w:lvlText w:val="%13.2 "/>
      <w:lvlJc w:val="left"/>
      <w:pPr>
        <w:ind w:left="792" w:hanging="432"/>
      </w:pPr>
      <w:rPr>
        <w:rFonts w:hint="default"/>
      </w:rPr>
    </w:lvl>
    <w:lvl w:ilvl="2">
      <w:start w:val="1"/>
      <w:numFmt w:val="none"/>
      <w:lvlText w:val="3.1"/>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15:restartNumberingAfterBreak="0">
    <w:nsid w:val="5ABD5E49"/>
    <w:multiLevelType w:val="multilevel"/>
    <w:tmpl w:val="CC44F818"/>
    <w:lvl w:ilvl="0">
      <w:start w:val="1"/>
      <w:numFmt w:val="bullet"/>
      <w:lvlText w:val=""/>
      <w:lvlJc w:val="left"/>
      <w:pPr>
        <w:ind w:left="1434" w:hanging="357"/>
      </w:pPr>
      <w:rPr>
        <w:rFonts w:ascii="Symbol" w:hAnsi="Symbol" w:hint="default"/>
      </w:rPr>
    </w:lvl>
    <w:lvl w:ilvl="1">
      <w:start w:val="1"/>
      <w:numFmt w:val="bullet"/>
      <w:lvlText w:val="○"/>
      <w:lvlJc w:val="left"/>
      <w:pPr>
        <w:ind w:left="1797" w:hanging="363"/>
      </w:pPr>
      <w:rPr>
        <w:rFonts w:ascii="Arial" w:hAnsi="Arial" w:hint="default"/>
      </w:rPr>
    </w:lvl>
    <w:lvl w:ilvl="2">
      <w:start w:val="1"/>
      <w:numFmt w:val="bullet"/>
      <w:lvlText w:val="■"/>
      <w:lvlJc w:val="left"/>
      <w:pPr>
        <w:ind w:left="2154" w:hanging="357"/>
      </w:pPr>
      <w:rPr>
        <w:rFonts w:ascii="Arial" w:hAnsi="Arial" w:hint="default"/>
      </w:rPr>
    </w:lvl>
    <w:lvl w:ilvl="3">
      <w:start w:val="1"/>
      <w:numFmt w:val="none"/>
      <w:lvlText w:val=""/>
      <w:lvlJc w:val="left"/>
      <w:pPr>
        <w:ind w:left="2505" w:hanging="357"/>
      </w:pPr>
      <w:rPr>
        <w:rFonts w:hint="default"/>
      </w:rPr>
    </w:lvl>
    <w:lvl w:ilvl="4">
      <w:start w:val="1"/>
      <w:numFmt w:val="none"/>
      <w:lvlText w:val=""/>
      <w:lvlJc w:val="left"/>
      <w:pPr>
        <w:ind w:left="2862" w:hanging="357"/>
      </w:pPr>
      <w:rPr>
        <w:rFonts w:hint="default"/>
      </w:rPr>
    </w:lvl>
    <w:lvl w:ilvl="5">
      <w:start w:val="1"/>
      <w:numFmt w:val="none"/>
      <w:lvlText w:val=""/>
      <w:lvlJc w:val="left"/>
      <w:pPr>
        <w:ind w:left="3219" w:hanging="357"/>
      </w:pPr>
      <w:rPr>
        <w:rFonts w:hint="default"/>
      </w:rPr>
    </w:lvl>
    <w:lvl w:ilvl="6">
      <w:start w:val="1"/>
      <w:numFmt w:val="none"/>
      <w:lvlText w:val=""/>
      <w:lvlJc w:val="left"/>
      <w:pPr>
        <w:ind w:left="3576" w:hanging="357"/>
      </w:pPr>
      <w:rPr>
        <w:rFonts w:hint="default"/>
      </w:rPr>
    </w:lvl>
    <w:lvl w:ilvl="7">
      <w:start w:val="1"/>
      <w:numFmt w:val="none"/>
      <w:lvlText w:val=""/>
      <w:lvlJc w:val="left"/>
      <w:pPr>
        <w:ind w:left="3933" w:hanging="357"/>
      </w:pPr>
      <w:rPr>
        <w:rFonts w:hint="default"/>
      </w:rPr>
    </w:lvl>
    <w:lvl w:ilvl="8">
      <w:start w:val="1"/>
      <w:numFmt w:val="none"/>
      <w:lvlText w:val=""/>
      <w:lvlJc w:val="left"/>
      <w:pPr>
        <w:ind w:left="4290" w:hanging="357"/>
      </w:pPr>
      <w:rPr>
        <w:rFonts w:hint="default"/>
      </w:rPr>
    </w:lvl>
  </w:abstractNum>
  <w:abstractNum w:abstractNumId="27" w15:restartNumberingAfterBreak="0">
    <w:nsid w:val="5C2D7D1C"/>
    <w:multiLevelType w:val="multilevel"/>
    <w:tmpl w:val="49444054"/>
    <w:lvl w:ilvl="0">
      <w:start w:val="1"/>
      <w:numFmt w:val="decimal"/>
      <w:lvlText w:val="%13.2 "/>
      <w:lvlJc w:val="left"/>
      <w:pPr>
        <w:ind w:left="360" w:hanging="360"/>
      </w:pPr>
      <w:rPr>
        <w:rFonts w:hint="default"/>
      </w:rPr>
    </w:lvl>
    <w:lvl w:ilvl="1">
      <w:start w:val="3"/>
      <w:numFmt w:val="decimal"/>
      <w:lvlText w:val="%13.2 "/>
      <w:lvlJc w:val="left"/>
      <w:pPr>
        <w:ind w:left="792" w:hanging="432"/>
      </w:pPr>
      <w:rPr>
        <w:rFonts w:hint="default"/>
      </w:rPr>
    </w:lvl>
    <w:lvl w:ilvl="2">
      <w:start w:val="1"/>
      <w:numFmt w:val="none"/>
      <w:lvlText w:val="3.1"/>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8" w15:restartNumberingAfterBreak="0">
    <w:nsid w:val="5D86341F"/>
    <w:multiLevelType w:val="multilevel"/>
    <w:tmpl w:val="81F4CD32"/>
    <w:lvl w:ilvl="0">
      <w:start w:val="7"/>
      <w:numFmt w:val="decimal"/>
      <w:lvlText w:val="%1."/>
      <w:lvlJc w:val="left"/>
      <w:pPr>
        <w:ind w:left="360" w:hanging="360"/>
      </w:pPr>
      <w:rPr>
        <w:rFonts w:hint="default"/>
      </w:rPr>
    </w:lvl>
    <w:lvl w:ilvl="1">
      <w:start w:val="1"/>
      <w:numFmt w:val="decimal"/>
      <w:lvlText w:val="%1.%2)"/>
      <w:lvlJc w:val="left"/>
      <w:pPr>
        <w:ind w:left="420" w:hanging="360"/>
      </w:pPr>
      <w:rPr>
        <w:rFonts w:hint="default"/>
      </w:rPr>
    </w:lvl>
    <w:lvl w:ilvl="2">
      <w:start w:val="1"/>
      <w:numFmt w:val="decimal"/>
      <w:lvlText w:val="%1.%2)%3."/>
      <w:lvlJc w:val="left"/>
      <w:pPr>
        <w:ind w:left="840" w:hanging="720"/>
      </w:pPr>
      <w:rPr>
        <w:rFonts w:hint="default"/>
      </w:rPr>
    </w:lvl>
    <w:lvl w:ilvl="3">
      <w:start w:val="1"/>
      <w:numFmt w:val="decimal"/>
      <w:lvlText w:val="%1.%2)%3.%4."/>
      <w:lvlJc w:val="left"/>
      <w:pPr>
        <w:ind w:left="900" w:hanging="720"/>
      </w:pPr>
      <w:rPr>
        <w:rFonts w:hint="default"/>
      </w:rPr>
    </w:lvl>
    <w:lvl w:ilvl="4">
      <w:start w:val="1"/>
      <w:numFmt w:val="decimal"/>
      <w:lvlText w:val="%1.%2)%3.%4.%5."/>
      <w:lvlJc w:val="left"/>
      <w:pPr>
        <w:ind w:left="1320" w:hanging="1080"/>
      </w:pPr>
      <w:rPr>
        <w:rFonts w:hint="default"/>
      </w:rPr>
    </w:lvl>
    <w:lvl w:ilvl="5">
      <w:start w:val="1"/>
      <w:numFmt w:val="decimal"/>
      <w:lvlText w:val="%1.%2)%3.%4.%5.%6."/>
      <w:lvlJc w:val="left"/>
      <w:pPr>
        <w:ind w:left="1380" w:hanging="1080"/>
      </w:pPr>
      <w:rPr>
        <w:rFonts w:hint="default"/>
      </w:rPr>
    </w:lvl>
    <w:lvl w:ilvl="6">
      <w:start w:val="1"/>
      <w:numFmt w:val="decimal"/>
      <w:lvlText w:val="%1.%2)%3.%4.%5.%6.%7."/>
      <w:lvlJc w:val="left"/>
      <w:pPr>
        <w:ind w:left="1800" w:hanging="1440"/>
      </w:pPr>
      <w:rPr>
        <w:rFonts w:hint="default"/>
      </w:rPr>
    </w:lvl>
    <w:lvl w:ilvl="7">
      <w:start w:val="1"/>
      <w:numFmt w:val="decimal"/>
      <w:lvlText w:val="%1.%2)%3.%4.%5.%6.%7.%8."/>
      <w:lvlJc w:val="left"/>
      <w:pPr>
        <w:ind w:left="1860" w:hanging="1440"/>
      </w:pPr>
      <w:rPr>
        <w:rFonts w:hint="default"/>
      </w:rPr>
    </w:lvl>
    <w:lvl w:ilvl="8">
      <w:start w:val="1"/>
      <w:numFmt w:val="decimal"/>
      <w:lvlText w:val="%1.%2)%3.%4.%5.%6.%7.%8.%9."/>
      <w:lvlJc w:val="left"/>
      <w:pPr>
        <w:ind w:left="2280" w:hanging="1800"/>
      </w:pPr>
      <w:rPr>
        <w:rFonts w:hint="default"/>
      </w:rPr>
    </w:lvl>
  </w:abstractNum>
  <w:abstractNum w:abstractNumId="29" w15:restartNumberingAfterBreak="0">
    <w:nsid w:val="5E330FF2"/>
    <w:multiLevelType w:val="hybridMultilevel"/>
    <w:tmpl w:val="D5942C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65791914"/>
    <w:multiLevelType w:val="multilevel"/>
    <w:tmpl w:val="65791914"/>
    <w:lvl w:ilvl="0">
      <w:start w:val="1"/>
      <w:numFmt w:val="decimal"/>
      <w:lvlText w:val="%1"/>
      <w:lvlJc w:val="right"/>
      <w:pPr>
        <w:ind w:left="360" w:hanging="360"/>
      </w:pPr>
      <w:rPr>
        <w:rFonts w:hint="default"/>
        <w:b w:val="0"/>
        <w:bCs w:val="0"/>
        <w:i w:val="0"/>
        <w:iCs w:val="0"/>
        <w:caps w:val="0"/>
        <w:smallCaps w:val="0"/>
        <w:strike w:val="0"/>
        <w:dstrike w:val="0"/>
        <w:outline w:val="0"/>
        <w:shadow w:val="0"/>
        <w:emboss w:val="0"/>
        <w:imprint w:val="0"/>
        <w:snapToGrid w:val="0"/>
        <w:vanish w:val="0"/>
        <w:color w:val="000000"/>
        <w:spacing w:val="0"/>
        <w:w w:val="0"/>
        <w:kern w:val="0"/>
        <w:position w:val="0"/>
        <w:sz w:val="0"/>
        <w:szCs w:val="0"/>
        <w:u w:val="none" w:color="000000"/>
        <w:shd w:val="clear" w:color="000000" w:fill="000000"/>
        <w:vertAlign w:val="baseline"/>
        <w:lang w:val="zh-CN" w:eastAsia="zh-CN" w:bidi="zh-CN"/>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1" w15:restartNumberingAfterBreak="0">
    <w:nsid w:val="67FD1CCC"/>
    <w:multiLevelType w:val="multilevel"/>
    <w:tmpl w:val="B7085720"/>
    <w:lvl w:ilvl="0">
      <w:start w:val="1"/>
      <w:numFmt w:val="none"/>
      <w:lvlText w:val="3.1 "/>
      <w:lvlJc w:val="left"/>
      <w:pPr>
        <w:ind w:left="360" w:hanging="360"/>
      </w:pPr>
      <w:rPr>
        <w:rFonts w:hint="default"/>
      </w:rPr>
    </w:lvl>
    <w:lvl w:ilvl="1">
      <w:start w:val="3"/>
      <w:numFmt w:val="decimal"/>
      <w:lvlText w:val="%13.2 "/>
      <w:lvlJc w:val="left"/>
      <w:pPr>
        <w:ind w:left="792" w:hanging="432"/>
      </w:pPr>
      <w:rPr>
        <w:rFonts w:hint="default"/>
      </w:rPr>
    </w:lvl>
    <w:lvl w:ilvl="2">
      <w:start w:val="1"/>
      <w:numFmt w:val="none"/>
      <w:lvlText w:val="3.1"/>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2" w15:restartNumberingAfterBreak="0">
    <w:nsid w:val="692759FC"/>
    <w:multiLevelType w:val="multilevel"/>
    <w:tmpl w:val="B306A028"/>
    <w:lvl w:ilvl="0">
      <w:start w:val="1"/>
      <w:numFmt w:val="decimal"/>
      <w:lvlText w:val="%13.3 "/>
      <w:lvlJc w:val="left"/>
      <w:pPr>
        <w:ind w:left="360" w:hanging="360"/>
      </w:pPr>
      <w:rPr>
        <w:rFonts w:hint="default"/>
      </w:rPr>
    </w:lvl>
    <w:lvl w:ilvl="1">
      <w:start w:val="3"/>
      <w:numFmt w:val="none"/>
      <w:lvlText w:val="13.3 "/>
      <w:lvlJc w:val="left"/>
      <w:pPr>
        <w:ind w:left="792" w:hanging="432"/>
      </w:pPr>
      <w:rPr>
        <w:rFonts w:hint="default"/>
      </w:rPr>
    </w:lvl>
    <w:lvl w:ilvl="2">
      <w:start w:val="1"/>
      <w:numFmt w:val="none"/>
      <w:lvlText w:val="3.1"/>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3" w15:restartNumberingAfterBreak="0">
    <w:nsid w:val="6C2E746F"/>
    <w:multiLevelType w:val="multilevel"/>
    <w:tmpl w:val="C1E6486C"/>
    <w:lvl w:ilvl="0">
      <w:start w:val="1"/>
      <w:numFmt w:val="decimal"/>
      <w:lvlText w:val="%13.3 "/>
      <w:lvlJc w:val="left"/>
      <w:pPr>
        <w:ind w:left="360" w:hanging="360"/>
      </w:pPr>
      <w:rPr>
        <w:rFonts w:hint="default"/>
      </w:rPr>
    </w:lvl>
    <w:lvl w:ilvl="1">
      <w:start w:val="3"/>
      <w:numFmt w:val="none"/>
      <w:lvlText w:val="13.3"/>
      <w:lvlJc w:val="left"/>
      <w:pPr>
        <w:ind w:left="792" w:hanging="432"/>
      </w:pPr>
      <w:rPr>
        <w:rFonts w:hint="default"/>
      </w:rPr>
    </w:lvl>
    <w:lvl w:ilvl="2">
      <w:start w:val="1"/>
      <w:numFmt w:val="none"/>
      <w:lvlText w:val="3.1"/>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4" w15:restartNumberingAfterBreak="0">
    <w:nsid w:val="6C747E46"/>
    <w:multiLevelType w:val="multilevel"/>
    <w:tmpl w:val="6C747E46"/>
    <w:lvl w:ilvl="0">
      <w:start w:val="1"/>
      <w:numFmt w:val="bullet"/>
      <w:pStyle w:val="NoTOCHeading1"/>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5" w15:restartNumberingAfterBreak="0">
    <w:nsid w:val="77037E76"/>
    <w:multiLevelType w:val="multilevel"/>
    <w:tmpl w:val="77037E76"/>
    <w:lvl w:ilvl="0">
      <w:start w:val="1"/>
      <w:numFmt w:val="bullet"/>
      <w:pStyle w:val="ListBullet"/>
      <w:lvlText w:val="●"/>
      <w:lvlJc w:val="left"/>
      <w:pPr>
        <w:ind w:left="1077" w:hanging="357"/>
      </w:pPr>
      <w:rPr>
        <w:rFonts w:ascii="Arial" w:hAnsi="Arial" w:hint="default"/>
      </w:rPr>
    </w:lvl>
    <w:lvl w:ilvl="1">
      <w:start w:val="1"/>
      <w:numFmt w:val="bullet"/>
      <w:pStyle w:val="ListBullet2"/>
      <w:lvlText w:val="○"/>
      <w:lvlJc w:val="left"/>
      <w:pPr>
        <w:ind w:left="1440" w:hanging="363"/>
      </w:pPr>
      <w:rPr>
        <w:rFonts w:ascii="Arial" w:hAnsi="Arial" w:hint="default"/>
      </w:rPr>
    </w:lvl>
    <w:lvl w:ilvl="2">
      <w:start w:val="1"/>
      <w:numFmt w:val="bullet"/>
      <w:pStyle w:val="ListBullet3"/>
      <w:lvlText w:val="■"/>
      <w:lvlJc w:val="left"/>
      <w:pPr>
        <w:ind w:left="1797" w:hanging="357"/>
      </w:pPr>
      <w:rPr>
        <w:rFonts w:ascii="Arial" w:hAnsi="Arial" w:hint="default"/>
      </w:rPr>
    </w:lvl>
    <w:lvl w:ilvl="3">
      <w:start w:val="1"/>
      <w:numFmt w:val="none"/>
      <w:lvlText w:val=""/>
      <w:lvlJc w:val="left"/>
      <w:pPr>
        <w:ind w:left="2148" w:hanging="357"/>
      </w:pPr>
      <w:rPr>
        <w:rFonts w:hint="default"/>
      </w:rPr>
    </w:lvl>
    <w:lvl w:ilvl="4">
      <w:start w:val="1"/>
      <w:numFmt w:val="none"/>
      <w:lvlText w:val=""/>
      <w:lvlJc w:val="left"/>
      <w:pPr>
        <w:ind w:left="2505" w:hanging="357"/>
      </w:pPr>
      <w:rPr>
        <w:rFonts w:hint="default"/>
      </w:rPr>
    </w:lvl>
    <w:lvl w:ilvl="5">
      <w:start w:val="1"/>
      <w:numFmt w:val="none"/>
      <w:lvlText w:val=""/>
      <w:lvlJc w:val="left"/>
      <w:pPr>
        <w:ind w:left="2862" w:hanging="357"/>
      </w:pPr>
      <w:rPr>
        <w:rFonts w:hint="default"/>
      </w:rPr>
    </w:lvl>
    <w:lvl w:ilvl="6">
      <w:start w:val="1"/>
      <w:numFmt w:val="none"/>
      <w:lvlText w:val=""/>
      <w:lvlJc w:val="left"/>
      <w:pPr>
        <w:ind w:left="3219" w:hanging="357"/>
      </w:pPr>
      <w:rPr>
        <w:rFonts w:hint="default"/>
      </w:rPr>
    </w:lvl>
    <w:lvl w:ilvl="7">
      <w:start w:val="1"/>
      <w:numFmt w:val="none"/>
      <w:lvlText w:val=""/>
      <w:lvlJc w:val="left"/>
      <w:pPr>
        <w:ind w:left="3576" w:hanging="357"/>
      </w:pPr>
      <w:rPr>
        <w:rFonts w:hint="default"/>
      </w:rPr>
    </w:lvl>
    <w:lvl w:ilvl="8">
      <w:start w:val="1"/>
      <w:numFmt w:val="none"/>
      <w:lvlText w:val=""/>
      <w:lvlJc w:val="left"/>
      <w:pPr>
        <w:ind w:left="3933" w:hanging="357"/>
      </w:pPr>
      <w:rPr>
        <w:rFonts w:hint="default"/>
      </w:rPr>
    </w:lvl>
  </w:abstractNum>
  <w:abstractNum w:abstractNumId="36" w15:restartNumberingAfterBreak="0">
    <w:nsid w:val="7A5B499D"/>
    <w:multiLevelType w:val="multilevel"/>
    <w:tmpl w:val="53A672CE"/>
    <w:lvl w:ilvl="0">
      <w:start w:val="1"/>
      <w:numFmt w:val="decimal"/>
      <w:lvlText w:val="%1."/>
      <w:lvlJc w:val="left"/>
      <w:pPr>
        <w:ind w:left="360" w:hanging="360"/>
      </w:pPr>
      <w:rPr>
        <w:rFonts w:hint="default"/>
      </w:rPr>
    </w:lvl>
    <w:lvl w:ilvl="1">
      <w:start w:val="3"/>
      <w:numFmt w:val="decimal"/>
      <w:lvlText w:val="%1.%2."/>
      <w:lvlJc w:val="left"/>
      <w:pPr>
        <w:ind w:left="792" w:hanging="432"/>
      </w:pPr>
      <w:rPr>
        <w:rFonts w:hint="default"/>
      </w:rPr>
    </w:lvl>
    <w:lvl w:ilvl="2">
      <w:start w:val="1"/>
      <w:numFmt w:val="none"/>
      <w:lvlText w:val="3.1"/>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30"/>
  </w:num>
  <w:num w:numId="2">
    <w:abstractNumId w:val="35"/>
  </w:num>
  <w:num w:numId="3">
    <w:abstractNumId w:val="16"/>
    <w:lvlOverride w:ilvl="0">
      <w:lvl w:ilvl="0">
        <w:start w:val="1"/>
        <w:numFmt w:val="decimal"/>
        <w:pStyle w:val="ListNumber"/>
        <w:lvlText w:val="%1."/>
        <w:lvlJc w:val="left"/>
        <w:pPr>
          <w:ind w:left="1077" w:hanging="357"/>
        </w:pPr>
        <w:rPr>
          <w:rFonts w:ascii="Open Sans" w:hAnsi="Open Sans" w:hint="default"/>
          <w:b w:val="0"/>
          <w:i w:val="0"/>
          <w:sz w:val="22"/>
        </w:rPr>
      </w:lvl>
    </w:lvlOverride>
    <w:lvlOverride w:ilvl="1">
      <w:lvl w:ilvl="1">
        <w:start w:val="1"/>
        <w:numFmt w:val="lowerLetter"/>
        <w:pStyle w:val="ListNumber2"/>
        <w:lvlText w:val="%2."/>
        <w:lvlJc w:val="left"/>
        <w:pPr>
          <w:ind w:left="1440" w:hanging="363"/>
        </w:pPr>
        <w:rPr>
          <w:rFonts w:ascii="Open Sans" w:hAnsi="Open Sans" w:hint="default"/>
          <w:b w:val="0"/>
          <w:i w:val="0"/>
          <w:sz w:val="22"/>
        </w:rPr>
      </w:lvl>
    </w:lvlOverride>
    <w:lvlOverride w:ilvl="2">
      <w:lvl w:ilvl="2" w:tentative="1">
        <w:start w:val="1"/>
        <w:numFmt w:val="lowerRoman"/>
        <w:pStyle w:val="ListNumber3"/>
        <w:lvlText w:val="%3."/>
        <w:lvlJc w:val="left"/>
        <w:pPr>
          <w:ind w:left="1797" w:hanging="357"/>
        </w:pPr>
        <w:rPr>
          <w:rFonts w:ascii="Open Sans" w:hAnsi="Open Sans" w:hint="default"/>
          <w:b w:val="0"/>
          <w:i w:val="0"/>
          <w:sz w:val="22"/>
        </w:rPr>
      </w:lvl>
    </w:lvlOverride>
    <w:lvlOverride w:ilvl="3">
      <w:lvl w:ilvl="3" w:tentative="1">
        <w:start w:val="1"/>
        <w:numFmt w:val="decimal"/>
        <w:lvlText w:val="%4."/>
        <w:lvlJc w:val="left"/>
        <w:pPr>
          <w:ind w:left="2880" w:hanging="360"/>
        </w:pPr>
        <w:rPr>
          <w:rFonts w:hint="default"/>
        </w:rPr>
      </w:lvl>
    </w:lvlOverride>
    <w:lvlOverride w:ilvl="4">
      <w:lvl w:ilvl="4" w:tentative="1">
        <w:start w:val="1"/>
        <w:numFmt w:val="lowerLetter"/>
        <w:lvlText w:val="%5."/>
        <w:lvlJc w:val="left"/>
        <w:pPr>
          <w:ind w:left="3600" w:hanging="360"/>
        </w:pPr>
        <w:rPr>
          <w:rFonts w:hint="default"/>
        </w:rPr>
      </w:lvl>
    </w:lvlOverride>
    <w:lvlOverride w:ilvl="5">
      <w:lvl w:ilvl="5" w:tentative="1">
        <w:start w:val="1"/>
        <w:numFmt w:val="lowerRoman"/>
        <w:lvlText w:val="%6."/>
        <w:lvlJc w:val="right"/>
        <w:pPr>
          <w:ind w:left="4320" w:hanging="180"/>
        </w:pPr>
        <w:rPr>
          <w:rFonts w:hint="default"/>
        </w:rPr>
      </w:lvl>
    </w:lvlOverride>
    <w:lvlOverride w:ilvl="6">
      <w:lvl w:ilvl="6" w:tentative="1">
        <w:start w:val="1"/>
        <w:numFmt w:val="decimal"/>
        <w:lvlText w:val="%7."/>
        <w:lvlJc w:val="left"/>
        <w:pPr>
          <w:ind w:left="5040" w:hanging="360"/>
        </w:pPr>
        <w:rPr>
          <w:rFonts w:hint="default"/>
        </w:rPr>
      </w:lvl>
    </w:lvlOverride>
    <w:lvlOverride w:ilvl="7">
      <w:lvl w:ilvl="7" w:tentative="1">
        <w:start w:val="1"/>
        <w:numFmt w:val="lowerLetter"/>
        <w:lvlText w:val="%8."/>
        <w:lvlJc w:val="left"/>
        <w:pPr>
          <w:ind w:left="5760" w:hanging="360"/>
        </w:pPr>
        <w:rPr>
          <w:rFonts w:hint="default"/>
        </w:rPr>
      </w:lvl>
    </w:lvlOverride>
    <w:lvlOverride w:ilvl="8">
      <w:lvl w:ilvl="8" w:tentative="1">
        <w:start w:val="1"/>
        <w:numFmt w:val="lowerRoman"/>
        <w:lvlText w:val="%9."/>
        <w:lvlJc w:val="right"/>
        <w:pPr>
          <w:ind w:left="6480" w:hanging="180"/>
        </w:pPr>
        <w:rPr>
          <w:rFonts w:hint="default"/>
        </w:rPr>
      </w:lvl>
    </w:lvlOverride>
  </w:num>
  <w:num w:numId="4">
    <w:abstractNumId w:val="17"/>
  </w:num>
  <w:num w:numId="5">
    <w:abstractNumId w:val="12"/>
  </w:num>
  <w:num w:numId="6">
    <w:abstractNumId w:val="11"/>
  </w:num>
  <w:num w:numId="7">
    <w:abstractNumId w:val="4"/>
  </w:num>
  <w:num w:numId="8">
    <w:abstractNumId w:val="6"/>
  </w:num>
  <w:num w:numId="9">
    <w:abstractNumId w:val="18"/>
  </w:num>
  <w:num w:numId="10">
    <w:abstractNumId w:val="34"/>
  </w:num>
  <w:num w:numId="11">
    <w:abstractNumId w:val="2"/>
  </w:num>
  <w:num w:numId="12">
    <w:abstractNumId w:val="16"/>
    <w:lvlOverride w:ilvl="0">
      <w:startOverride w:val="1"/>
      <w:lvl w:ilvl="0">
        <w:start w:val="1"/>
        <w:numFmt w:val="decimal"/>
        <w:pStyle w:val="ListNumber"/>
        <w:lvlText w:val="%1."/>
        <w:lvlJc w:val="left"/>
        <w:pPr>
          <w:ind w:left="1077" w:hanging="357"/>
        </w:pPr>
        <w:rPr>
          <w:rFonts w:ascii="Open Sans" w:hAnsi="Open Sans" w:hint="default"/>
          <w:b w:val="0"/>
          <w:i w:val="0"/>
          <w:sz w:val="22"/>
        </w:rPr>
      </w:lvl>
    </w:lvlOverride>
    <w:lvlOverride w:ilvl="1">
      <w:startOverride w:val="1"/>
      <w:lvl w:ilvl="1" w:tentative="1">
        <w:start w:val="1"/>
        <w:numFmt w:val="lowerLetter"/>
        <w:pStyle w:val="ListNumber2"/>
        <w:lvlText w:val="%2."/>
        <w:lvlJc w:val="left"/>
        <w:pPr>
          <w:ind w:left="1440" w:hanging="363"/>
        </w:pPr>
        <w:rPr>
          <w:rFonts w:ascii="Open Sans" w:hAnsi="Open Sans" w:hint="default"/>
          <w:b w:val="0"/>
          <w:i w:val="0"/>
          <w:sz w:val="22"/>
        </w:rPr>
      </w:lvl>
    </w:lvlOverride>
    <w:lvlOverride w:ilvl="2">
      <w:startOverride w:val="1"/>
      <w:lvl w:ilvl="2" w:tentative="1">
        <w:start w:val="1"/>
        <w:numFmt w:val="lowerRoman"/>
        <w:pStyle w:val="ListNumber3"/>
        <w:lvlText w:val="%3."/>
        <w:lvlJc w:val="left"/>
        <w:pPr>
          <w:ind w:left="1797" w:hanging="357"/>
        </w:pPr>
        <w:rPr>
          <w:rFonts w:ascii="Open Sans" w:hAnsi="Open Sans" w:hint="default"/>
          <w:b w:val="0"/>
          <w:i w:val="0"/>
          <w:sz w:val="22"/>
        </w:rPr>
      </w:lvl>
    </w:lvlOverride>
    <w:lvlOverride w:ilvl="3">
      <w:startOverride w:val="1"/>
      <w:lvl w:ilvl="3" w:tentative="1">
        <w:start w:val="1"/>
        <w:numFmt w:val="decimal"/>
        <w:lvlText w:val="%4."/>
        <w:lvlJc w:val="left"/>
        <w:pPr>
          <w:ind w:left="2880" w:hanging="360"/>
        </w:pPr>
        <w:rPr>
          <w:rFonts w:hint="default"/>
        </w:rPr>
      </w:lvl>
    </w:lvlOverride>
    <w:lvlOverride w:ilvl="4">
      <w:startOverride w:val="1"/>
      <w:lvl w:ilvl="4" w:tentative="1">
        <w:start w:val="1"/>
        <w:numFmt w:val="lowerLetter"/>
        <w:lvlText w:val="%5."/>
        <w:lvlJc w:val="left"/>
        <w:pPr>
          <w:ind w:left="3600" w:hanging="360"/>
        </w:pPr>
        <w:rPr>
          <w:rFonts w:hint="default"/>
        </w:rPr>
      </w:lvl>
    </w:lvlOverride>
    <w:lvlOverride w:ilvl="5">
      <w:startOverride w:val="1"/>
      <w:lvl w:ilvl="5" w:tentative="1">
        <w:start w:val="1"/>
        <w:numFmt w:val="lowerRoman"/>
        <w:lvlText w:val="%6."/>
        <w:lvlJc w:val="right"/>
        <w:pPr>
          <w:ind w:left="4320" w:hanging="180"/>
        </w:pPr>
        <w:rPr>
          <w:rFonts w:hint="default"/>
        </w:rPr>
      </w:lvl>
    </w:lvlOverride>
    <w:lvlOverride w:ilvl="6">
      <w:startOverride w:val="1"/>
      <w:lvl w:ilvl="6" w:tentative="1">
        <w:start w:val="1"/>
        <w:numFmt w:val="decimal"/>
        <w:lvlText w:val="%7."/>
        <w:lvlJc w:val="left"/>
        <w:pPr>
          <w:ind w:left="5040" w:hanging="360"/>
        </w:pPr>
        <w:rPr>
          <w:rFonts w:hint="default"/>
        </w:rPr>
      </w:lvl>
    </w:lvlOverride>
    <w:lvlOverride w:ilvl="7">
      <w:startOverride w:val="1"/>
      <w:lvl w:ilvl="7" w:tentative="1">
        <w:start w:val="1"/>
        <w:numFmt w:val="lowerLetter"/>
        <w:lvlText w:val="%8."/>
        <w:lvlJc w:val="left"/>
        <w:pPr>
          <w:ind w:left="5760" w:hanging="360"/>
        </w:pPr>
        <w:rPr>
          <w:rFonts w:hint="default"/>
        </w:rPr>
      </w:lvl>
    </w:lvlOverride>
    <w:lvlOverride w:ilvl="8">
      <w:startOverride w:val="1"/>
      <w:lvl w:ilvl="8" w:tentative="1">
        <w:start w:val="1"/>
        <w:numFmt w:val="lowerRoman"/>
        <w:lvlText w:val="%9."/>
        <w:lvlJc w:val="right"/>
        <w:pPr>
          <w:ind w:left="6480" w:hanging="180"/>
        </w:pPr>
        <w:rPr>
          <w:rFonts w:hint="default"/>
        </w:rPr>
      </w:lvl>
    </w:lvlOverride>
  </w:num>
  <w:num w:numId="13">
    <w:abstractNumId w:val="16"/>
    <w:lvlOverride w:ilvl="0">
      <w:startOverride w:val="1"/>
      <w:lvl w:ilvl="0">
        <w:start w:val="1"/>
        <w:numFmt w:val="decimal"/>
        <w:pStyle w:val="ListNumber"/>
        <w:lvlText w:val="%1."/>
        <w:lvlJc w:val="left"/>
        <w:pPr>
          <w:ind w:left="1077" w:hanging="357"/>
        </w:pPr>
        <w:rPr>
          <w:rFonts w:ascii="Open Sans" w:hAnsi="Open Sans" w:hint="default"/>
          <w:b w:val="0"/>
          <w:i w:val="0"/>
          <w:sz w:val="22"/>
        </w:rPr>
      </w:lvl>
    </w:lvlOverride>
    <w:lvlOverride w:ilvl="1">
      <w:startOverride w:val="1"/>
      <w:lvl w:ilvl="1" w:tentative="1">
        <w:start w:val="1"/>
        <w:numFmt w:val="lowerLetter"/>
        <w:pStyle w:val="ListNumber2"/>
        <w:lvlText w:val="%2."/>
        <w:lvlJc w:val="left"/>
        <w:pPr>
          <w:ind w:left="1440" w:hanging="363"/>
        </w:pPr>
        <w:rPr>
          <w:rFonts w:ascii="Open Sans" w:hAnsi="Open Sans" w:hint="default"/>
          <w:b w:val="0"/>
          <w:i w:val="0"/>
          <w:sz w:val="22"/>
        </w:rPr>
      </w:lvl>
    </w:lvlOverride>
    <w:lvlOverride w:ilvl="2">
      <w:startOverride w:val="1"/>
      <w:lvl w:ilvl="2" w:tentative="1">
        <w:start w:val="1"/>
        <w:numFmt w:val="lowerRoman"/>
        <w:pStyle w:val="ListNumber3"/>
        <w:lvlText w:val="%3."/>
        <w:lvlJc w:val="left"/>
        <w:pPr>
          <w:ind w:left="1797" w:hanging="357"/>
        </w:pPr>
        <w:rPr>
          <w:rFonts w:ascii="Open Sans" w:hAnsi="Open Sans" w:hint="default"/>
          <w:b w:val="0"/>
          <w:i w:val="0"/>
          <w:sz w:val="22"/>
        </w:rPr>
      </w:lvl>
    </w:lvlOverride>
    <w:lvlOverride w:ilvl="3">
      <w:startOverride w:val="1"/>
      <w:lvl w:ilvl="3" w:tentative="1">
        <w:start w:val="1"/>
        <w:numFmt w:val="decimal"/>
        <w:lvlText w:val="%4."/>
        <w:lvlJc w:val="left"/>
        <w:pPr>
          <w:ind w:left="2880" w:hanging="360"/>
        </w:pPr>
        <w:rPr>
          <w:rFonts w:hint="default"/>
        </w:rPr>
      </w:lvl>
    </w:lvlOverride>
    <w:lvlOverride w:ilvl="4">
      <w:startOverride w:val="1"/>
      <w:lvl w:ilvl="4" w:tentative="1">
        <w:start w:val="1"/>
        <w:numFmt w:val="lowerLetter"/>
        <w:lvlText w:val="%5."/>
        <w:lvlJc w:val="left"/>
        <w:pPr>
          <w:ind w:left="3600" w:hanging="360"/>
        </w:pPr>
        <w:rPr>
          <w:rFonts w:hint="default"/>
        </w:rPr>
      </w:lvl>
    </w:lvlOverride>
    <w:lvlOverride w:ilvl="5">
      <w:startOverride w:val="1"/>
      <w:lvl w:ilvl="5" w:tentative="1">
        <w:start w:val="1"/>
        <w:numFmt w:val="lowerRoman"/>
        <w:lvlText w:val="%6."/>
        <w:lvlJc w:val="right"/>
        <w:pPr>
          <w:ind w:left="4320" w:hanging="180"/>
        </w:pPr>
        <w:rPr>
          <w:rFonts w:hint="default"/>
        </w:rPr>
      </w:lvl>
    </w:lvlOverride>
    <w:lvlOverride w:ilvl="6">
      <w:startOverride w:val="1"/>
      <w:lvl w:ilvl="6" w:tentative="1">
        <w:start w:val="1"/>
        <w:numFmt w:val="decimal"/>
        <w:lvlText w:val="%7."/>
        <w:lvlJc w:val="left"/>
        <w:pPr>
          <w:ind w:left="5040" w:hanging="360"/>
        </w:pPr>
        <w:rPr>
          <w:rFonts w:hint="default"/>
        </w:rPr>
      </w:lvl>
    </w:lvlOverride>
    <w:lvlOverride w:ilvl="7">
      <w:startOverride w:val="1"/>
      <w:lvl w:ilvl="7" w:tentative="1">
        <w:start w:val="1"/>
        <w:numFmt w:val="lowerLetter"/>
        <w:lvlText w:val="%8."/>
        <w:lvlJc w:val="left"/>
        <w:pPr>
          <w:ind w:left="5760" w:hanging="360"/>
        </w:pPr>
        <w:rPr>
          <w:rFonts w:hint="default"/>
        </w:rPr>
      </w:lvl>
    </w:lvlOverride>
    <w:lvlOverride w:ilvl="8">
      <w:startOverride w:val="1"/>
      <w:lvl w:ilvl="8" w:tentative="1">
        <w:start w:val="1"/>
        <w:numFmt w:val="lowerRoman"/>
        <w:lvlText w:val="%9."/>
        <w:lvlJc w:val="right"/>
        <w:pPr>
          <w:ind w:left="6480" w:hanging="180"/>
        </w:pPr>
        <w:rPr>
          <w:rFonts w:hint="default"/>
        </w:rPr>
      </w:lvl>
    </w:lvlOverride>
  </w:num>
  <w:num w:numId="14">
    <w:abstractNumId w:val="22"/>
  </w:num>
  <w:num w:numId="15">
    <w:abstractNumId w:val="8"/>
  </w:num>
  <w:num w:numId="16">
    <w:abstractNumId w:val="13"/>
  </w:num>
  <w:num w:numId="17">
    <w:abstractNumId w:val="21"/>
  </w:num>
  <w:num w:numId="18">
    <w:abstractNumId w:val="19"/>
  </w:num>
  <w:num w:numId="19">
    <w:abstractNumId w:val="7"/>
  </w:num>
  <w:num w:numId="20">
    <w:abstractNumId w:val="29"/>
  </w:num>
  <w:num w:numId="21">
    <w:abstractNumId w:val="24"/>
  </w:num>
  <w:num w:numId="22">
    <w:abstractNumId w:val="5"/>
  </w:num>
  <w:num w:numId="23">
    <w:abstractNumId w:val="14"/>
  </w:num>
  <w:num w:numId="24">
    <w:abstractNumId w:val="0"/>
  </w:num>
  <w:num w:numId="25">
    <w:abstractNumId w:val="28"/>
  </w:num>
  <w:num w:numId="26">
    <w:abstractNumId w:val="22"/>
    <w:lvlOverride w:ilvl="0">
      <w:startOverride w:val="8"/>
    </w:lvlOverride>
    <w:lvlOverride w:ilvl="1">
      <w:startOverride w:val="1"/>
    </w:lvlOverride>
  </w:num>
  <w:num w:numId="27">
    <w:abstractNumId w:val="15"/>
  </w:num>
  <w:num w:numId="28">
    <w:abstractNumId w:val="20"/>
  </w:num>
  <w:num w:numId="29">
    <w:abstractNumId w:val="36"/>
  </w:num>
  <w:num w:numId="30">
    <w:abstractNumId w:val="36"/>
    <w:lvlOverride w:ilvl="0">
      <w:lvl w:ilvl="0">
        <w:start w:val="1"/>
        <w:numFmt w:val="none"/>
        <w:lvlText w:val="3.1"/>
        <w:lvlJc w:val="left"/>
        <w:pPr>
          <w:ind w:left="360" w:hanging="360"/>
        </w:pPr>
        <w:rPr>
          <w:rFonts w:hint="default"/>
        </w:rPr>
      </w:lvl>
    </w:lvlOverride>
    <w:lvlOverride w:ilvl="1">
      <w:lvl w:ilvl="1">
        <w:start w:val="3"/>
        <w:numFmt w:val="decimal"/>
        <w:lvlText w:val="%13.1 "/>
        <w:lvlJc w:val="left"/>
        <w:pPr>
          <w:ind w:left="792" w:hanging="432"/>
        </w:pPr>
        <w:rPr>
          <w:rFonts w:hint="default"/>
        </w:rPr>
      </w:lvl>
    </w:lvlOverride>
    <w:lvlOverride w:ilvl="2">
      <w:lvl w:ilvl="2">
        <w:start w:val="1"/>
        <w:numFmt w:val="none"/>
        <w:lvlText w:val="3.1"/>
        <w:lvlJc w:val="left"/>
        <w:pPr>
          <w:ind w:left="1224" w:hanging="504"/>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31">
    <w:abstractNumId w:val="10"/>
  </w:num>
  <w:num w:numId="32">
    <w:abstractNumId w:val="23"/>
  </w:num>
  <w:num w:numId="33">
    <w:abstractNumId w:val="25"/>
  </w:num>
  <w:num w:numId="34">
    <w:abstractNumId w:val="31"/>
  </w:num>
  <w:num w:numId="35">
    <w:abstractNumId w:val="27"/>
  </w:num>
  <w:num w:numId="36">
    <w:abstractNumId w:val="1"/>
  </w:num>
  <w:num w:numId="37">
    <w:abstractNumId w:val="32"/>
  </w:num>
  <w:num w:numId="38">
    <w:abstractNumId w:val="33"/>
  </w:num>
  <w:num w:numId="39">
    <w:abstractNumId w:val="9"/>
  </w:num>
  <w:num w:numId="40">
    <w:abstractNumId w:val="16"/>
    <w:lvlOverride w:ilvl="0">
      <w:startOverride w:val="1"/>
      <w:lvl w:ilvl="0">
        <w:start w:val="1"/>
        <w:numFmt w:val="decimal"/>
        <w:pStyle w:val="ListNumber"/>
        <w:lvlText w:val="%1."/>
        <w:lvlJc w:val="left"/>
        <w:pPr>
          <w:ind w:left="1077" w:hanging="357"/>
        </w:pPr>
        <w:rPr>
          <w:rFonts w:ascii="Open Sans" w:hAnsi="Open Sans" w:hint="default"/>
          <w:b w:val="0"/>
          <w:i w:val="0"/>
          <w:sz w:val="22"/>
        </w:rPr>
      </w:lvl>
    </w:lvlOverride>
    <w:lvlOverride w:ilvl="1">
      <w:startOverride w:val="1"/>
      <w:lvl w:ilvl="1">
        <w:start w:val="1"/>
        <w:numFmt w:val="lowerLetter"/>
        <w:pStyle w:val="ListNumber2"/>
        <w:lvlText w:val="%2."/>
        <w:lvlJc w:val="left"/>
        <w:pPr>
          <w:ind w:left="1440" w:hanging="363"/>
        </w:pPr>
        <w:rPr>
          <w:rFonts w:ascii="Open Sans" w:hAnsi="Open Sans" w:hint="default"/>
          <w:b w:val="0"/>
          <w:i w:val="0"/>
          <w:sz w:val="22"/>
        </w:rPr>
      </w:lvl>
    </w:lvlOverride>
    <w:lvlOverride w:ilvl="2">
      <w:startOverride w:val="1"/>
      <w:lvl w:ilvl="2" w:tentative="1">
        <w:start w:val="1"/>
        <w:numFmt w:val="lowerRoman"/>
        <w:pStyle w:val="ListNumber3"/>
        <w:lvlText w:val="%3."/>
        <w:lvlJc w:val="left"/>
        <w:pPr>
          <w:ind w:left="1797" w:hanging="357"/>
        </w:pPr>
        <w:rPr>
          <w:rFonts w:ascii="Open Sans" w:hAnsi="Open Sans" w:hint="default"/>
          <w:b w:val="0"/>
          <w:i w:val="0"/>
          <w:sz w:val="22"/>
        </w:rPr>
      </w:lvl>
    </w:lvlOverride>
    <w:lvlOverride w:ilvl="3">
      <w:startOverride w:val="1"/>
      <w:lvl w:ilvl="3" w:tentative="1">
        <w:start w:val="1"/>
        <w:numFmt w:val="decimal"/>
        <w:lvlText w:val="%4."/>
        <w:lvlJc w:val="left"/>
        <w:pPr>
          <w:ind w:left="2880" w:hanging="360"/>
        </w:pPr>
        <w:rPr>
          <w:rFonts w:hint="default"/>
        </w:rPr>
      </w:lvl>
    </w:lvlOverride>
    <w:lvlOverride w:ilvl="4">
      <w:startOverride w:val="1"/>
      <w:lvl w:ilvl="4" w:tentative="1">
        <w:start w:val="1"/>
        <w:numFmt w:val="lowerLetter"/>
        <w:lvlText w:val="%5."/>
        <w:lvlJc w:val="left"/>
        <w:pPr>
          <w:ind w:left="3600" w:hanging="360"/>
        </w:pPr>
        <w:rPr>
          <w:rFonts w:hint="default"/>
        </w:rPr>
      </w:lvl>
    </w:lvlOverride>
    <w:lvlOverride w:ilvl="5">
      <w:startOverride w:val="1"/>
      <w:lvl w:ilvl="5" w:tentative="1">
        <w:start w:val="1"/>
        <w:numFmt w:val="lowerRoman"/>
        <w:lvlText w:val="%6."/>
        <w:lvlJc w:val="right"/>
        <w:pPr>
          <w:ind w:left="4320" w:hanging="180"/>
        </w:pPr>
        <w:rPr>
          <w:rFonts w:hint="default"/>
        </w:rPr>
      </w:lvl>
    </w:lvlOverride>
    <w:lvlOverride w:ilvl="6">
      <w:startOverride w:val="1"/>
      <w:lvl w:ilvl="6" w:tentative="1">
        <w:start w:val="1"/>
        <w:numFmt w:val="decimal"/>
        <w:lvlText w:val="%7."/>
        <w:lvlJc w:val="left"/>
        <w:pPr>
          <w:ind w:left="5040" w:hanging="360"/>
        </w:pPr>
        <w:rPr>
          <w:rFonts w:hint="default"/>
        </w:rPr>
      </w:lvl>
    </w:lvlOverride>
    <w:lvlOverride w:ilvl="7">
      <w:startOverride w:val="1"/>
      <w:lvl w:ilvl="7" w:tentative="1">
        <w:start w:val="1"/>
        <w:numFmt w:val="lowerLetter"/>
        <w:lvlText w:val="%8."/>
        <w:lvlJc w:val="left"/>
        <w:pPr>
          <w:ind w:left="5760" w:hanging="360"/>
        </w:pPr>
        <w:rPr>
          <w:rFonts w:hint="default"/>
        </w:rPr>
      </w:lvl>
    </w:lvlOverride>
    <w:lvlOverride w:ilvl="8">
      <w:startOverride w:val="1"/>
      <w:lvl w:ilvl="8" w:tentative="1">
        <w:start w:val="1"/>
        <w:numFmt w:val="lowerRoman"/>
        <w:lvlText w:val="%9."/>
        <w:lvlJc w:val="right"/>
        <w:pPr>
          <w:ind w:left="6480" w:hanging="180"/>
        </w:pPr>
        <w:rPr>
          <w:rFonts w:hint="default"/>
        </w:rPr>
      </w:lvl>
    </w:lvlOverride>
  </w:num>
  <w:num w:numId="41">
    <w:abstractNumId w:val="16"/>
    <w:lvlOverride w:ilvl="0">
      <w:startOverride w:val="1"/>
      <w:lvl w:ilvl="0">
        <w:start w:val="1"/>
        <w:numFmt w:val="decimal"/>
        <w:pStyle w:val="ListNumber"/>
        <w:lvlText w:val="%1."/>
        <w:lvlJc w:val="left"/>
        <w:pPr>
          <w:ind w:left="1077" w:hanging="357"/>
        </w:pPr>
        <w:rPr>
          <w:rFonts w:ascii="Open Sans" w:hAnsi="Open Sans" w:hint="default"/>
          <w:b w:val="0"/>
          <w:i w:val="0"/>
          <w:sz w:val="22"/>
        </w:rPr>
      </w:lvl>
    </w:lvlOverride>
    <w:lvlOverride w:ilvl="1">
      <w:startOverride w:val="1"/>
      <w:lvl w:ilvl="1">
        <w:start w:val="1"/>
        <w:numFmt w:val="lowerLetter"/>
        <w:pStyle w:val="ListNumber2"/>
        <w:lvlText w:val="%2."/>
        <w:lvlJc w:val="left"/>
        <w:pPr>
          <w:ind w:left="1440" w:hanging="363"/>
        </w:pPr>
        <w:rPr>
          <w:rFonts w:ascii="Open Sans" w:hAnsi="Open Sans" w:hint="default"/>
          <w:b w:val="0"/>
          <w:i w:val="0"/>
          <w:sz w:val="22"/>
        </w:rPr>
      </w:lvl>
    </w:lvlOverride>
    <w:lvlOverride w:ilvl="2">
      <w:startOverride w:val="1"/>
      <w:lvl w:ilvl="2" w:tentative="1">
        <w:start w:val="1"/>
        <w:numFmt w:val="lowerRoman"/>
        <w:pStyle w:val="ListNumber3"/>
        <w:lvlText w:val="%3."/>
        <w:lvlJc w:val="left"/>
        <w:pPr>
          <w:ind w:left="1797" w:hanging="357"/>
        </w:pPr>
        <w:rPr>
          <w:rFonts w:ascii="Open Sans" w:hAnsi="Open Sans" w:hint="default"/>
          <w:b w:val="0"/>
          <w:i w:val="0"/>
          <w:sz w:val="22"/>
        </w:rPr>
      </w:lvl>
    </w:lvlOverride>
    <w:lvlOverride w:ilvl="3">
      <w:startOverride w:val="1"/>
      <w:lvl w:ilvl="3" w:tentative="1">
        <w:start w:val="1"/>
        <w:numFmt w:val="decimal"/>
        <w:lvlText w:val="%4."/>
        <w:lvlJc w:val="left"/>
        <w:pPr>
          <w:ind w:left="2880" w:hanging="360"/>
        </w:pPr>
        <w:rPr>
          <w:rFonts w:hint="default"/>
        </w:rPr>
      </w:lvl>
    </w:lvlOverride>
    <w:lvlOverride w:ilvl="4">
      <w:startOverride w:val="1"/>
      <w:lvl w:ilvl="4" w:tentative="1">
        <w:start w:val="1"/>
        <w:numFmt w:val="lowerLetter"/>
        <w:lvlText w:val="%5."/>
        <w:lvlJc w:val="left"/>
        <w:pPr>
          <w:ind w:left="3600" w:hanging="360"/>
        </w:pPr>
        <w:rPr>
          <w:rFonts w:hint="default"/>
        </w:rPr>
      </w:lvl>
    </w:lvlOverride>
    <w:lvlOverride w:ilvl="5">
      <w:startOverride w:val="1"/>
      <w:lvl w:ilvl="5" w:tentative="1">
        <w:start w:val="1"/>
        <w:numFmt w:val="lowerRoman"/>
        <w:lvlText w:val="%6."/>
        <w:lvlJc w:val="right"/>
        <w:pPr>
          <w:ind w:left="4320" w:hanging="180"/>
        </w:pPr>
        <w:rPr>
          <w:rFonts w:hint="default"/>
        </w:rPr>
      </w:lvl>
    </w:lvlOverride>
    <w:lvlOverride w:ilvl="6">
      <w:startOverride w:val="1"/>
      <w:lvl w:ilvl="6" w:tentative="1">
        <w:start w:val="1"/>
        <w:numFmt w:val="decimal"/>
        <w:lvlText w:val="%7."/>
        <w:lvlJc w:val="left"/>
        <w:pPr>
          <w:ind w:left="5040" w:hanging="360"/>
        </w:pPr>
        <w:rPr>
          <w:rFonts w:hint="default"/>
        </w:rPr>
      </w:lvl>
    </w:lvlOverride>
    <w:lvlOverride w:ilvl="7">
      <w:startOverride w:val="1"/>
      <w:lvl w:ilvl="7" w:tentative="1">
        <w:start w:val="1"/>
        <w:numFmt w:val="lowerLetter"/>
        <w:lvlText w:val="%8."/>
        <w:lvlJc w:val="left"/>
        <w:pPr>
          <w:ind w:left="5760" w:hanging="360"/>
        </w:pPr>
        <w:rPr>
          <w:rFonts w:hint="default"/>
        </w:rPr>
      </w:lvl>
    </w:lvlOverride>
    <w:lvlOverride w:ilvl="8">
      <w:startOverride w:val="1"/>
      <w:lvl w:ilvl="8" w:tentative="1">
        <w:start w:val="1"/>
        <w:numFmt w:val="lowerRoman"/>
        <w:lvlText w:val="%9."/>
        <w:lvlJc w:val="right"/>
        <w:pPr>
          <w:ind w:left="6480" w:hanging="180"/>
        </w:pPr>
        <w:rPr>
          <w:rFonts w:hint="default"/>
        </w:rPr>
      </w:lvl>
    </w:lvlOverride>
  </w:num>
  <w:num w:numId="42">
    <w:abstractNumId w:val="16"/>
    <w:lvlOverride w:ilvl="0">
      <w:startOverride w:val="1"/>
      <w:lvl w:ilvl="0">
        <w:start w:val="1"/>
        <w:numFmt w:val="decimal"/>
        <w:pStyle w:val="ListNumber"/>
        <w:lvlText w:val="%1."/>
        <w:lvlJc w:val="left"/>
        <w:pPr>
          <w:ind w:left="1077" w:hanging="357"/>
        </w:pPr>
        <w:rPr>
          <w:rFonts w:ascii="Open Sans" w:hAnsi="Open Sans" w:hint="default"/>
          <w:b w:val="0"/>
          <w:i w:val="0"/>
          <w:sz w:val="22"/>
        </w:rPr>
      </w:lvl>
    </w:lvlOverride>
    <w:lvlOverride w:ilvl="1">
      <w:startOverride w:val="1"/>
      <w:lvl w:ilvl="1">
        <w:start w:val="1"/>
        <w:numFmt w:val="lowerLetter"/>
        <w:pStyle w:val="ListNumber2"/>
        <w:lvlText w:val="%2."/>
        <w:lvlJc w:val="left"/>
        <w:pPr>
          <w:ind w:left="1440" w:hanging="363"/>
        </w:pPr>
        <w:rPr>
          <w:rFonts w:ascii="Open Sans" w:hAnsi="Open Sans" w:hint="default"/>
          <w:b w:val="0"/>
          <w:i w:val="0"/>
          <w:sz w:val="22"/>
        </w:rPr>
      </w:lvl>
    </w:lvlOverride>
    <w:lvlOverride w:ilvl="2">
      <w:startOverride w:val="1"/>
      <w:lvl w:ilvl="2" w:tentative="1">
        <w:start w:val="1"/>
        <w:numFmt w:val="lowerRoman"/>
        <w:pStyle w:val="ListNumber3"/>
        <w:lvlText w:val="%3."/>
        <w:lvlJc w:val="left"/>
        <w:pPr>
          <w:ind w:left="1797" w:hanging="357"/>
        </w:pPr>
        <w:rPr>
          <w:rFonts w:ascii="Open Sans" w:hAnsi="Open Sans" w:hint="default"/>
          <w:b w:val="0"/>
          <w:i w:val="0"/>
          <w:sz w:val="22"/>
        </w:rPr>
      </w:lvl>
    </w:lvlOverride>
    <w:lvlOverride w:ilvl="3">
      <w:startOverride w:val="1"/>
      <w:lvl w:ilvl="3" w:tentative="1">
        <w:start w:val="1"/>
        <w:numFmt w:val="decimal"/>
        <w:lvlText w:val="%4."/>
        <w:lvlJc w:val="left"/>
        <w:pPr>
          <w:ind w:left="2880" w:hanging="360"/>
        </w:pPr>
        <w:rPr>
          <w:rFonts w:hint="default"/>
        </w:rPr>
      </w:lvl>
    </w:lvlOverride>
    <w:lvlOverride w:ilvl="4">
      <w:startOverride w:val="1"/>
      <w:lvl w:ilvl="4" w:tentative="1">
        <w:start w:val="1"/>
        <w:numFmt w:val="lowerLetter"/>
        <w:lvlText w:val="%5."/>
        <w:lvlJc w:val="left"/>
        <w:pPr>
          <w:ind w:left="3600" w:hanging="360"/>
        </w:pPr>
        <w:rPr>
          <w:rFonts w:hint="default"/>
        </w:rPr>
      </w:lvl>
    </w:lvlOverride>
    <w:lvlOverride w:ilvl="5">
      <w:startOverride w:val="1"/>
      <w:lvl w:ilvl="5" w:tentative="1">
        <w:start w:val="1"/>
        <w:numFmt w:val="lowerRoman"/>
        <w:lvlText w:val="%6."/>
        <w:lvlJc w:val="right"/>
        <w:pPr>
          <w:ind w:left="4320" w:hanging="180"/>
        </w:pPr>
        <w:rPr>
          <w:rFonts w:hint="default"/>
        </w:rPr>
      </w:lvl>
    </w:lvlOverride>
    <w:lvlOverride w:ilvl="6">
      <w:startOverride w:val="1"/>
      <w:lvl w:ilvl="6" w:tentative="1">
        <w:start w:val="1"/>
        <w:numFmt w:val="decimal"/>
        <w:lvlText w:val="%7."/>
        <w:lvlJc w:val="left"/>
        <w:pPr>
          <w:ind w:left="5040" w:hanging="360"/>
        </w:pPr>
        <w:rPr>
          <w:rFonts w:hint="default"/>
        </w:rPr>
      </w:lvl>
    </w:lvlOverride>
    <w:lvlOverride w:ilvl="7">
      <w:startOverride w:val="1"/>
      <w:lvl w:ilvl="7" w:tentative="1">
        <w:start w:val="1"/>
        <w:numFmt w:val="lowerLetter"/>
        <w:lvlText w:val="%8."/>
        <w:lvlJc w:val="left"/>
        <w:pPr>
          <w:ind w:left="5760" w:hanging="360"/>
        </w:pPr>
        <w:rPr>
          <w:rFonts w:hint="default"/>
        </w:rPr>
      </w:lvl>
    </w:lvlOverride>
    <w:lvlOverride w:ilvl="8">
      <w:startOverride w:val="1"/>
      <w:lvl w:ilvl="8" w:tentative="1">
        <w:start w:val="1"/>
        <w:numFmt w:val="lowerRoman"/>
        <w:lvlText w:val="%9."/>
        <w:lvlJc w:val="right"/>
        <w:pPr>
          <w:ind w:left="6480" w:hanging="180"/>
        </w:pPr>
        <w:rPr>
          <w:rFonts w:hint="default"/>
        </w:rPr>
      </w:lvl>
    </w:lvlOverride>
  </w:num>
  <w:num w:numId="43">
    <w:abstractNumId w:val="16"/>
    <w:lvlOverride w:ilvl="0">
      <w:startOverride w:val="1"/>
      <w:lvl w:ilvl="0">
        <w:start w:val="1"/>
        <w:numFmt w:val="decimal"/>
        <w:pStyle w:val="ListNumber"/>
        <w:lvlText w:val="%1."/>
        <w:lvlJc w:val="left"/>
        <w:pPr>
          <w:ind w:left="1077" w:hanging="357"/>
        </w:pPr>
        <w:rPr>
          <w:rFonts w:ascii="Open Sans" w:hAnsi="Open Sans" w:hint="default"/>
          <w:b w:val="0"/>
          <w:i w:val="0"/>
          <w:sz w:val="22"/>
        </w:rPr>
      </w:lvl>
    </w:lvlOverride>
    <w:lvlOverride w:ilvl="1">
      <w:startOverride w:val="1"/>
      <w:lvl w:ilvl="1">
        <w:start w:val="1"/>
        <w:numFmt w:val="lowerLetter"/>
        <w:pStyle w:val="ListNumber2"/>
        <w:lvlText w:val="%2."/>
        <w:lvlJc w:val="left"/>
        <w:pPr>
          <w:ind w:left="1440" w:hanging="363"/>
        </w:pPr>
        <w:rPr>
          <w:rFonts w:ascii="Open Sans" w:hAnsi="Open Sans" w:hint="default"/>
          <w:b w:val="0"/>
          <w:i w:val="0"/>
          <w:sz w:val="22"/>
        </w:rPr>
      </w:lvl>
    </w:lvlOverride>
    <w:lvlOverride w:ilvl="2">
      <w:startOverride w:val="1"/>
      <w:lvl w:ilvl="2" w:tentative="1">
        <w:start w:val="1"/>
        <w:numFmt w:val="lowerRoman"/>
        <w:pStyle w:val="ListNumber3"/>
        <w:lvlText w:val="%3."/>
        <w:lvlJc w:val="left"/>
        <w:pPr>
          <w:ind w:left="1797" w:hanging="357"/>
        </w:pPr>
        <w:rPr>
          <w:rFonts w:ascii="Open Sans" w:hAnsi="Open Sans" w:hint="default"/>
          <w:b w:val="0"/>
          <w:i w:val="0"/>
          <w:sz w:val="22"/>
        </w:rPr>
      </w:lvl>
    </w:lvlOverride>
    <w:lvlOverride w:ilvl="3">
      <w:startOverride w:val="1"/>
      <w:lvl w:ilvl="3" w:tentative="1">
        <w:start w:val="1"/>
        <w:numFmt w:val="decimal"/>
        <w:lvlText w:val="%4."/>
        <w:lvlJc w:val="left"/>
        <w:pPr>
          <w:ind w:left="2880" w:hanging="360"/>
        </w:pPr>
        <w:rPr>
          <w:rFonts w:hint="default"/>
        </w:rPr>
      </w:lvl>
    </w:lvlOverride>
    <w:lvlOverride w:ilvl="4">
      <w:startOverride w:val="1"/>
      <w:lvl w:ilvl="4" w:tentative="1">
        <w:start w:val="1"/>
        <w:numFmt w:val="lowerLetter"/>
        <w:lvlText w:val="%5."/>
        <w:lvlJc w:val="left"/>
        <w:pPr>
          <w:ind w:left="3600" w:hanging="360"/>
        </w:pPr>
        <w:rPr>
          <w:rFonts w:hint="default"/>
        </w:rPr>
      </w:lvl>
    </w:lvlOverride>
    <w:lvlOverride w:ilvl="5">
      <w:startOverride w:val="1"/>
      <w:lvl w:ilvl="5" w:tentative="1">
        <w:start w:val="1"/>
        <w:numFmt w:val="lowerRoman"/>
        <w:lvlText w:val="%6."/>
        <w:lvlJc w:val="right"/>
        <w:pPr>
          <w:ind w:left="4320" w:hanging="180"/>
        </w:pPr>
        <w:rPr>
          <w:rFonts w:hint="default"/>
        </w:rPr>
      </w:lvl>
    </w:lvlOverride>
    <w:lvlOverride w:ilvl="6">
      <w:startOverride w:val="1"/>
      <w:lvl w:ilvl="6" w:tentative="1">
        <w:start w:val="1"/>
        <w:numFmt w:val="decimal"/>
        <w:lvlText w:val="%7."/>
        <w:lvlJc w:val="left"/>
        <w:pPr>
          <w:ind w:left="5040" w:hanging="360"/>
        </w:pPr>
        <w:rPr>
          <w:rFonts w:hint="default"/>
        </w:rPr>
      </w:lvl>
    </w:lvlOverride>
    <w:lvlOverride w:ilvl="7">
      <w:startOverride w:val="1"/>
      <w:lvl w:ilvl="7" w:tentative="1">
        <w:start w:val="1"/>
        <w:numFmt w:val="lowerLetter"/>
        <w:lvlText w:val="%8."/>
        <w:lvlJc w:val="left"/>
        <w:pPr>
          <w:ind w:left="5760" w:hanging="360"/>
        </w:pPr>
        <w:rPr>
          <w:rFonts w:hint="default"/>
        </w:rPr>
      </w:lvl>
    </w:lvlOverride>
    <w:lvlOverride w:ilvl="8">
      <w:startOverride w:val="1"/>
      <w:lvl w:ilvl="8" w:tentative="1">
        <w:start w:val="1"/>
        <w:numFmt w:val="lowerRoman"/>
        <w:lvlText w:val="%9."/>
        <w:lvlJc w:val="right"/>
        <w:pPr>
          <w:ind w:left="6480" w:hanging="180"/>
        </w:pPr>
        <w:rPr>
          <w:rFonts w:hint="default"/>
        </w:rPr>
      </w:lvl>
    </w:lvlOverride>
  </w:num>
  <w:num w:numId="44">
    <w:abstractNumId w:val="26"/>
  </w:num>
  <w:num w:numId="45">
    <w:abstractNumId w:val="16"/>
    <w:lvlOverride w:ilvl="0">
      <w:startOverride w:val="1"/>
      <w:lvl w:ilvl="0">
        <w:start w:val="1"/>
        <w:numFmt w:val="decimal"/>
        <w:pStyle w:val="ListNumber"/>
        <w:lvlText w:val="%1."/>
        <w:lvlJc w:val="left"/>
        <w:pPr>
          <w:ind w:left="1077" w:hanging="357"/>
        </w:pPr>
        <w:rPr>
          <w:rFonts w:ascii="Open Sans" w:hAnsi="Open Sans" w:hint="default"/>
          <w:b w:val="0"/>
          <w:i w:val="0"/>
          <w:sz w:val="22"/>
        </w:rPr>
      </w:lvl>
    </w:lvlOverride>
    <w:lvlOverride w:ilvl="1">
      <w:startOverride w:val="1"/>
      <w:lvl w:ilvl="1">
        <w:start w:val="1"/>
        <w:numFmt w:val="lowerLetter"/>
        <w:pStyle w:val="ListNumber2"/>
        <w:lvlText w:val="%2."/>
        <w:lvlJc w:val="left"/>
        <w:pPr>
          <w:ind w:left="1440" w:hanging="363"/>
        </w:pPr>
        <w:rPr>
          <w:rFonts w:ascii="Open Sans" w:hAnsi="Open Sans" w:hint="default"/>
          <w:b w:val="0"/>
          <w:i w:val="0"/>
          <w:sz w:val="22"/>
        </w:rPr>
      </w:lvl>
    </w:lvlOverride>
    <w:lvlOverride w:ilvl="2">
      <w:startOverride w:val="1"/>
      <w:lvl w:ilvl="2" w:tentative="1">
        <w:start w:val="1"/>
        <w:numFmt w:val="lowerRoman"/>
        <w:pStyle w:val="ListNumber3"/>
        <w:lvlText w:val="%3."/>
        <w:lvlJc w:val="left"/>
        <w:pPr>
          <w:ind w:left="1797" w:hanging="357"/>
        </w:pPr>
        <w:rPr>
          <w:rFonts w:ascii="Open Sans" w:hAnsi="Open Sans" w:hint="default"/>
          <w:b w:val="0"/>
          <w:i w:val="0"/>
          <w:sz w:val="22"/>
        </w:rPr>
      </w:lvl>
    </w:lvlOverride>
    <w:lvlOverride w:ilvl="3">
      <w:startOverride w:val="1"/>
      <w:lvl w:ilvl="3" w:tentative="1">
        <w:start w:val="1"/>
        <w:numFmt w:val="decimal"/>
        <w:lvlText w:val="%4."/>
        <w:lvlJc w:val="left"/>
        <w:pPr>
          <w:ind w:left="2880" w:hanging="360"/>
        </w:pPr>
        <w:rPr>
          <w:rFonts w:hint="default"/>
        </w:rPr>
      </w:lvl>
    </w:lvlOverride>
    <w:lvlOverride w:ilvl="4">
      <w:startOverride w:val="1"/>
      <w:lvl w:ilvl="4" w:tentative="1">
        <w:start w:val="1"/>
        <w:numFmt w:val="lowerLetter"/>
        <w:lvlText w:val="%5."/>
        <w:lvlJc w:val="left"/>
        <w:pPr>
          <w:ind w:left="3600" w:hanging="360"/>
        </w:pPr>
        <w:rPr>
          <w:rFonts w:hint="default"/>
        </w:rPr>
      </w:lvl>
    </w:lvlOverride>
    <w:lvlOverride w:ilvl="5">
      <w:startOverride w:val="1"/>
      <w:lvl w:ilvl="5" w:tentative="1">
        <w:start w:val="1"/>
        <w:numFmt w:val="lowerRoman"/>
        <w:lvlText w:val="%6."/>
        <w:lvlJc w:val="right"/>
        <w:pPr>
          <w:ind w:left="4320" w:hanging="180"/>
        </w:pPr>
        <w:rPr>
          <w:rFonts w:hint="default"/>
        </w:rPr>
      </w:lvl>
    </w:lvlOverride>
    <w:lvlOverride w:ilvl="6">
      <w:startOverride w:val="1"/>
      <w:lvl w:ilvl="6" w:tentative="1">
        <w:start w:val="1"/>
        <w:numFmt w:val="decimal"/>
        <w:lvlText w:val="%7."/>
        <w:lvlJc w:val="left"/>
        <w:pPr>
          <w:ind w:left="5040" w:hanging="360"/>
        </w:pPr>
        <w:rPr>
          <w:rFonts w:hint="default"/>
        </w:rPr>
      </w:lvl>
    </w:lvlOverride>
    <w:lvlOverride w:ilvl="7">
      <w:startOverride w:val="1"/>
      <w:lvl w:ilvl="7" w:tentative="1">
        <w:start w:val="1"/>
        <w:numFmt w:val="lowerLetter"/>
        <w:lvlText w:val="%8."/>
        <w:lvlJc w:val="left"/>
        <w:pPr>
          <w:ind w:left="5760" w:hanging="360"/>
        </w:pPr>
        <w:rPr>
          <w:rFonts w:hint="default"/>
        </w:rPr>
      </w:lvl>
    </w:lvlOverride>
    <w:lvlOverride w:ilvl="8">
      <w:startOverride w:val="1"/>
      <w:lvl w:ilvl="8" w:tentative="1">
        <w:start w:val="1"/>
        <w:numFmt w:val="lowerRoman"/>
        <w:lvlText w:val="%9."/>
        <w:lvlJc w:val="right"/>
        <w:pPr>
          <w:ind w:left="6480" w:hanging="180"/>
        </w:pPr>
        <w:rPr>
          <w:rFonts w:hint="default"/>
        </w:rPr>
      </w:lvl>
    </w:lvlOverride>
  </w:num>
  <w:num w:numId="46">
    <w:abstractNumId w:val="3"/>
  </w:num>
  <w:num w:numId="47">
    <w:abstractNumId w:val="28"/>
    <w:lvlOverride w:ilvl="0">
      <w:lvl w:ilvl="0">
        <w:start w:val="7"/>
        <w:numFmt w:val="decimal"/>
        <w:lvlText w:val="%1."/>
        <w:lvlJc w:val="left"/>
        <w:pPr>
          <w:ind w:left="360" w:hanging="360"/>
        </w:pPr>
        <w:rPr>
          <w:rFonts w:hint="default"/>
        </w:rPr>
      </w:lvl>
    </w:lvlOverride>
    <w:lvlOverride w:ilvl="1">
      <w:lvl w:ilvl="1">
        <w:start w:val="1"/>
        <w:numFmt w:val="decimal"/>
        <w:lvlText w:val="%1.%2)"/>
        <w:lvlJc w:val="left"/>
        <w:pPr>
          <w:ind w:left="360" w:firstLine="0"/>
        </w:pPr>
        <w:rPr>
          <w:rFonts w:hint="default"/>
        </w:rPr>
      </w:lvl>
    </w:lvlOverride>
    <w:lvlOverride w:ilvl="2">
      <w:lvl w:ilvl="2">
        <w:start w:val="1"/>
        <w:numFmt w:val="decimal"/>
        <w:lvlText w:val="%1.%2)%3."/>
        <w:lvlJc w:val="left"/>
        <w:pPr>
          <w:ind w:left="840" w:hanging="720"/>
        </w:pPr>
        <w:rPr>
          <w:rFonts w:hint="default"/>
        </w:rPr>
      </w:lvl>
    </w:lvlOverride>
    <w:lvlOverride w:ilvl="3">
      <w:lvl w:ilvl="3">
        <w:start w:val="1"/>
        <w:numFmt w:val="decimal"/>
        <w:lvlText w:val="%1.%2)%3.%4."/>
        <w:lvlJc w:val="left"/>
        <w:pPr>
          <w:ind w:left="900" w:hanging="720"/>
        </w:pPr>
        <w:rPr>
          <w:rFonts w:hint="default"/>
        </w:rPr>
      </w:lvl>
    </w:lvlOverride>
    <w:lvlOverride w:ilvl="4">
      <w:lvl w:ilvl="4">
        <w:start w:val="1"/>
        <w:numFmt w:val="decimal"/>
        <w:lvlText w:val="%1.%2)%3.%4.%5."/>
        <w:lvlJc w:val="left"/>
        <w:pPr>
          <w:ind w:left="1320" w:hanging="1080"/>
        </w:pPr>
        <w:rPr>
          <w:rFonts w:hint="default"/>
        </w:rPr>
      </w:lvl>
    </w:lvlOverride>
    <w:lvlOverride w:ilvl="5">
      <w:lvl w:ilvl="5">
        <w:start w:val="1"/>
        <w:numFmt w:val="decimal"/>
        <w:lvlText w:val="%1.%2)%3.%4.%5.%6."/>
        <w:lvlJc w:val="left"/>
        <w:pPr>
          <w:ind w:left="1380" w:hanging="1080"/>
        </w:pPr>
        <w:rPr>
          <w:rFonts w:hint="default"/>
        </w:rPr>
      </w:lvl>
    </w:lvlOverride>
    <w:lvlOverride w:ilvl="6">
      <w:lvl w:ilvl="6">
        <w:start w:val="1"/>
        <w:numFmt w:val="decimal"/>
        <w:lvlText w:val="%1.%2)%3.%4.%5.%6.%7."/>
        <w:lvlJc w:val="left"/>
        <w:pPr>
          <w:ind w:left="1800" w:hanging="1440"/>
        </w:pPr>
        <w:rPr>
          <w:rFonts w:hint="default"/>
        </w:rPr>
      </w:lvl>
    </w:lvlOverride>
    <w:lvlOverride w:ilvl="7">
      <w:lvl w:ilvl="7">
        <w:start w:val="1"/>
        <w:numFmt w:val="decimal"/>
        <w:lvlText w:val="%1.%2)%3.%4.%5.%6.%7.%8."/>
        <w:lvlJc w:val="left"/>
        <w:pPr>
          <w:ind w:left="1860" w:hanging="1440"/>
        </w:pPr>
        <w:rPr>
          <w:rFonts w:hint="default"/>
        </w:rPr>
      </w:lvl>
    </w:lvlOverride>
    <w:lvlOverride w:ilvl="8">
      <w:lvl w:ilvl="8">
        <w:start w:val="1"/>
        <w:numFmt w:val="decimal"/>
        <w:lvlText w:val="%1.%2)%3.%4.%5.%6.%7.%8.%9."/>
        <w:lvlJc w:val="left"/>
        <w:pPr>
          <w:ind w:left="2280" w:hanging="1800"/>
        </w:pPr>
        <w:rPr>
          <w:rFonts w:hint="default"/>
        </w:rPr>
      </w:lvl>
    </w:lvlOverride>
  </w:num>
  <w:num w:numId="48">
    <w:abstractNumId w:val="16"/>
    <w:lvlOverride w:ilvl="0">
      <w:startOverride w:val="1"/>
      <w:lvl w:ilvl="0">
        <w:start w:val="1"/>
        <w:numFmt w:val="decimal"/>
        <w:pStyle w:val="ListNumber"/>
        <w:lvlText w:val="%1."/>
        <w:lvlJc w:val="left"/>
        <w:pPr>
          <w:ind w:left="1077" w:hanging="357"/>
        </w:pPr>
        <w:rPr>
          <w:rFonts w:ascii="Open Sans" w:hAnsi="Open Sans" w:hint="default"/>
          <w:b w:val="0"/>
          <w:i w:val="0"/>
          <w:sz w:val="22"/>
        </w:rPr>
      </w:lvl>
    </w:lvlOverride>
    <w:lvlOverride w:ilvl="1">
      <w:startOverride w:val="1"/>
      <w:lvl w:ilvl="1">
        <w:start w:val="1"/>
        <w:numFmt w:val="lowerLetter"/>
        <w:pStyle w:val="ListNumber2"/>
        <w:lvlText w:val="%2."/>
        <w:lvlJc w:val="left"/>
        <w:pPr>
          <w:ind w:left="1440" w:hanging="363"/>
        </w:pPr>
        <w:rPr>
          <w:rFonts w:ascii="Open Sans" w:hAnsi="Open Sans" w:hint="default"/>
          <w:b w:val="0"/>
          <w:i w:val="0"/>
          <w:sz w:val="22"/>
        </w:rPr>
      </w:lvl>
    </w:lvlOverride>
    <w:lvlOverride w:ilvl="2">
      <w:startOverride w:val="1"/>
      <w:lvl w:ilvl="2" w:tentative="1">
        <w:start w:val="1"/>
        <w:numFmt w:val="lowerRoman"/>
        <w:pStyle w:val="ListNumber3"/>
        <w:lvlText w:val="%3."/>
        <w:lvlJc w:val="left"/>
        <w:pPr>
          <w:ind w:left="1797" w:hanging="357"/>
        </w:pPr>
        <w:rPr>
          <w:rFonts w:ascii="Open Sans" w:hAnsi="Open Sans" w:hint="default"/>
          <w:b w:val="0"/>
          <w:i w:val="0"/>
          <w:sz w:val="22"/>
        </w:rPr>
      </w:lvl>
    </w:lvlOverride>
    <w:lvlOverride w:ilvl="3">
      <w:startOverride w:val="1"/>
      <w:lvl w:ilvl="3" w:tentative="1">
        <w:start w:val="1"/>
        <w:numFmt w:val="decimal"/>
        <w:lvlText w:val="%4."/>
        <w:lvlJc w:val="left"/>
        <w:pPr>
          <w:ind w:left="2880" w:hanging="360"/>
        </w:pPr>
        <w:rPr>
          <w:rFonts w:hint="default"/>
        </w:rPr>
      </w:lvl>
    </w:lvlOverride>
    <w:lvlOverride w:ilvl="4">
      <w:startOverride w:val="1"/>
      <w:lvl w:ilvl="4" w:tentative="1">
        <w:start w:val="1"/>
        <w:numFmt w:val="lowerLetter"/>
        <w:lvlText w:val="%5."/>
        <w:lvlJc w:val="left"/>
        <w:pPr>
          <w:ind w:left="3600" w:hanging="360"/>
        </w:pPr>
        <w:rPr>
          <w:rFonts w:hint="default"/>
        </w:rPr>
      </w:lvl>
    </w:lvlOverride>
    <w:lvlOverride w:ilvl="5">
      <w:startOverride w:val="1"/>
      <w:lvl w:ilvl="5" w:tentative="1">
        <w:start w:val="1"/>
        <w:numFmt w:val="lowerRoman"/>
        <w:lvlText w:val="%6."/>
        <w:lvlJc w:val="right"/>
        <w:pPr>
          <w:ind w:left="4320" w:hanging="180"/>
        </w:pPr>
        <w:rPr>
          <w:rFonts w:hint="default"/>
        </w:rPr>
      </w:lvl>
    </w:lvlOverride>
    <w:lvlOverride w:ilvl="6">
      <w:startOverride w:val="1"/>
      <w:lvl w:ilvl="6" w:tentative="1">
        <w:start w:val="1"/>
        <w:numFmt w:val="decimal"/>
        <w:lvlText w:val="%7."/>
        <w:lvlJc w:val="left"/>
        <w:pPr>
          <w:ind w:left="5040" w:hanging="360"/>
        </w:pPr>
        <w:rPr>
          <w:rFonts w:hint="default"/>
        </w:rPr>
      </w:lvl>
    </w:lvlOverride>
    <w:lvlOverride w:ilvl="7">
      <w:startOverride w:val="1"/>
      <w:lvl w:ilvl="7" w:tentative="1">
        <w:start w:val="1"/>
        <w:numFmt w:val="lowerLetter"/>
        <w:lvlText w:val="%8."/>
        <w:lvlJc w:val="left"/>
        <w:pPr>
          <w:ind w:left="5760" w:hanging="360"/>
        </w:pPr>
        <w:rPr>
          <w:rFonts w:hint="default"/>
        </w:rPr>
      </w:lvl>
    </w:lvlOverride>
    <w:lvlOverride w:ilvl="8">
      <w:startOverride w:val="1"/>
      <w:lvl w:ilvl="8" w:tentative="1">
        <w:start w:val="1"/>
        <w:numFmt w:val="lowerRoman"/>
        <w:lvlText w:val="%9."/>
        <w:lvlJc w:val="right"/>
        <w:pPr>
          <w:ind w:left="6480" w:hanging="180"/>
        </w:pPr>
        <w:rPr>
          <w:rFonts w:hint="default"/>
        </w:rPr>
      </w:lvl>
    </w:lvlOverride>
  </w:num>
  <w:num w:numId="49">
    <w:abstractNumId w:val="16"/>
    <w:lvlOverride w:ilvl="0">
      <w:startOverride w:val="1"/>
      <w:lvl w:ilvl="0">
        <w:start w:val="1"/>
        <w:numFmt w:val="decimal"/>
        <w:pStyle w:val="ListNumber"/>
        <w:lvlText w:val="%1."/>
        <w:lvlJc w:val="left"/>
        <w:pPr>
          <w:ind w:left="1077" w:hanging="357"/>
        </w:pPr>
        <w:rPr>
          <w:rFonts w:ascii="Open Sans" w:hAnsi="Open Sans" w:hint="default"/>
          <w:b w:val="0"/>
          <w:i w:val="0"/>
          <w:sz w:val="22"/>
        </w:rPr>
      </w:lvl>
    </w:lvlOverride>
    <w:lvlOverride w:ilvl="1">
      <w:startOverride w:val="1"/>
      <w:lvl w:ilvl="1">
        <w:start w:val="1"/>
        <w:numFmt w:val="lowerLetter"/>
        <w:pStyle w:val="ListNumber2"/>
        <w:lvlText w:val="%2."/>
        <w:lvlJc w:val="left"/>
        <w:pPr>
          <w:ind w:left="1440" w:hanging="363"/>
        </w:pPr>
        <w:rPr>
          <w:rFonts w:ascii="Open Sans" w:hAnsi="Open Sans" w:hint="default"/>
          <w:b w:val="0"/>
          <w:i w:val="0"/>
          <w:sz w:val="22"/>
        </w:rPr>
      </w:lvl>
    </w:lvlOverride>
    <w:lvlOverride w:ilvl="2">
      <w:startOverride w:val="1"/>
      <w:lvl w:ilvl="2" w:tentative="1">
        <w:start w:val="1"/>
        <w:numFmt w:val="lowerRoman"/>
        <w:pStyle w:val="ListNumber3"/>
        <w:lvlText w:val="%3."/>
        <w:lvlJc w:val="left"/>
        <w:pPr>
          <w:ind w:left="1797" w:hanging="357"/>
        </w:pPr>
        <w:rPr>
          <w:rFonts w:ascii="Open Sans" w:hAnsi="Open Sans" w:hint="default"/>
          <w:b w:val="0"/>
          <w:i w:val="0"/>
          <w:sz w:val="22"/>
        </w:rPr>
      </w:lvl>
    </w:lvlOverride>
    <w:lvlOverride w:ilvl="3">
      <w:startOverride w:val="1"/>
      <w:lvl w:ilvl="3" w:tentative="1">
        <w:start w:val="1"/>
        <w:numFmt w:val="decimal"/>
        <w:lvlText w:val="%4."/>
        <w:lvlJc w:val="left"/>
        <w:pPr>
          <w:ind w:left="2880" w:hanging="360"/>
        </w:pPr>
        <w:rPr>
          <w:rFonts w:hint="default"/>
        </w:rPr>
      </w:lvl>
    </w:lvlOverride>
    <w:lvlOverride w:ilvl="4">
      <w:startOverride w:val="1"/>
      <w:lvl w:ilvl="4" w:tentative="1">
        <w:start w:val="1"/>
        <w:numFmt w:val="lowerLetter"/>
        <w:lvlText w:val="%5."/>
        <w:lvlJc w:val="left"/>
        <w:pPr>
          <w:ind w:left="3600" w:hanging="360"/>
        </w:pPr>
        <w:rPr>
          <w:rFonts w:hint="default"/>
        </w:rPr>
      </w:lvl>
    </w:lvlOverride>
    <w:lvlOverride w:ilvl="5">
      <w:startOverride w:val="1"/>
      <w:lvl w:ilvl="5" w:tentative="1">
        <w:start w:val="1"/>
        <w:numFmt w:val="lowerRoman"/>
        <w:lvlText w:val="%6."/>
        <w:lvlJc w:val="right"/>
        <w:pPr>
          <w:ind w:left="4320" w:hanging="180"/>
        </w:pPr>
        <w:rPr>
          <w:rFonts w:hint="default"/>
        </w:rPr>
      </w:lvl>
    </w:lvlOverride>
    <w:lvlOverride w:ilvl="6">
      <w:startOverride w:val="1"/>
      <w:lvl w:ilvl="6" w:tentative="1">
        <w:start w:val="1"/>
        <w:numFmt w:val="decimal"/>
        <w:lvlText w:val="%7."/>
        <w:lvlJc w:val="left"/>
        <w:pPr>
          <w:ind w:left="5040" w:hanging="360"/>
        </w:pPr>
        <w:rPr>
          <w:rFonts w:hint="default"/>
        </w:rPr>
      </w:lvl>
    </w:lvlOverride>
    <w:lvlOverride w:ilvl="7">
      <w:startOverride w:val="1"/>
      <w:lvl w:ilvl="7" w:tentative="1">
        <w:start w:val="1"/>
        <w:numFmt w:val="lowerLetter"/>
        <w:lvlText w:val="%8."/>
        <w:lvlJc w:val="left"/>
        <w:pPr>
          <w:ind w:left="5760" w:hanging="360"/>
        </w:pPr>
        <w:rPr>
          <w:rFonts w:hint="default"/>
        </w:rPr>
      </w:lvl>
    </w:lvlOverride>
    <w:lvlOverride w:ilvl="8">
      <w:startOverride w:val="1"/>
      <w:lvl w:ilvl="8" w:tentative="1">
        <w:start w:val="1"/>
        <w:numFmt w:val="lowerRoman"/>
        <w:lvlText w:val="%9."/>
        <w:lvlJc w:val="right"/>
        <w:pPr>
          <w:ind w:left="6480" w:hanging="180"/>
        </w:pPr>
        <w:rPr>
          <w:rFonts w:hint="default"/>
        </w:rPr>
      </w:lvl>
    </w:lvlOverride>
  </w:num>
  <w:num w:numId="50">
    <w:abstractNumId w:val="16"/>
    <w:lvlOverride w:ilvl="0">
      <w:startOverride w:val="1"/>
      <w:lvl w:ilvl="0">
        <w:start w:val="1"/>
        <w:numFmt w:val="decimal"/>
        <w:pStyle w:val="ListNumber"/>
        <w:lvlText w:val="%1."/>
        <w:lvlJc w:val="left"/>
        <w:pPr>
          <w:ind w:left="1077" w:hanging="357"/>
        </w:pPr>
        <w:rPr>
          <w:rFonts w:ascii="Open Sans" w:hAnsi="Open Sans" w:hint="default"/>
          <w:b w:val="0"/>
          <w:i w:val="0"/>
          <w:sz w:val="22"/>
        </w:rPr>
      </w:lvl>
    </w:lvlOverride>
    <w:lvlOverride w:ilvl="1">
      <w:startOverride w:val="1"/>
      <w:lvl w:ilvl="1">
        <w:start w:val="1"/>
        <w:numFmt w:val="lowerLetter"/>
        <w:pStyle w:val="ListNumber2"/>
        <w:lvlText w:val="%2."/>
        <w:lvlJc w:val="left"/>
        <w:pPr>
          <w:ind w:left="1440" w:hanging="363"/>
        </w:pPr>
        <w:rPr>
          <w:rFonts w:ascii="Open Sans" w:hAnsi="Open Sans" w:hint="default"/>
          <w:b w:val="0"/>
          <w:i w:val="0"/>
          <w:sz w:val="22"/>
        </w:rPr>
      </w:lvl>
    </w:lvlOverride>
    <w:lvlOverride w:ilvl="2">
      <w:startOverride w:val="1"/>
      <w:lvl w:ilvl="2" w:tentative="1">
        <w:start w:val="1"/>
        <w:numFmt w:val="lowerRoman"/>
        <w:pStyle w:val="ListNumber3"/>
        <w:lvlText w:val="%3."/>
        <w:lvlJc w:val="left"/>
        <w:pPr>
          <w:ind w:left="1797" w:hanging="357"/>
        </w:pPr>
        <w:rPr>
          <w:rFonts w:ascii="Open Sans" w:hAnsi="Open Sans" w:hint="default"/>
          <w:b w:val="0"/>
          <w:i w:val="0"/>
          <w:sz w:val="22"/>
        </w:rPr>
      </w:lvl>
    </w:lvlOverride>
    <w:lvlOverride w:ilvl="3">
      <w:startOverride w:val="1"/>
      <w:lvl w:ilvl="3" w:tentative="1">
        <w:start w:val="1"/>
        <w:numFmt w:val="decimal"/>
        <w:lvlText w:val="%4."/>
        <w:lvlJc w:val="left"/>
        <w:pPr>
          <w:ind w:left="2880" w:hanging="360"/>
        </w:pPr>
        <w:rPr>
          <w:rFonts w:hint="default"/>
        </w:rPr>
      </w:lvl>
    </w:lvlOverride>
    <w:lvlOverride w:ilvl="4">
      <w:startOverride w:val="1"/>
      <w:lvl w:ilvl="4" w:tentative="1">
        <w:start w:val="1"/>
        <w:numFmt w:val="lowerLetter"/>
        <w:lvlText w:val="%5."/>
        <w:lvlJc w:val="left"/>
        <w:pPr>
          <w:ind w:left="3600" w:hanging="360"/>
        </w:pPr>
        <w:rPr>
          <w:rFonts w:hint="default"/>
        </w:rPr>
      </w:lvl>
    </w:lvlOverride>
    <w:lvlOverride w:ilvl="5">
      <w:startOverride w:val="1"/>
      <w:lvl w:ilvl="5" w:tentative="1">
        <w:start w:val="1"/>
        <w:numFmt w:val="lowerRoman"/>
        <w:lvlText w:val="%6."/>
        <w:lvlJc w:val="right"/>
        <w:pPr>
          <w:ind w:left="4320" w:hanging="180"/>
        </w:pPr>
        <w:rPr>
          <w:rFonts w:hint="default"/>
        </w:rPr>
      </w:lvl>
    </w:lvlOverride>
    <w:lvlOverride w:ilvl="6">
      <w:startOverride w:val="1"/>
      <w:lvl w:ilvl="6" w:tentative="1">
        <w:start w:val="1"/>
        <w:numFmt w:val="decimal"/>
        <w:lvlText w:val="%7."/>
        <w:lvlJc w:val="left"/>
        <w:pPr>
          <w:ind w:left="5040" w:hanging="360"/>
        </w:pPr>
        <w:rPr>
          <w:rFonts w:hint="default"/>
        </w:rPr>
      </w:lvl>
    </w:lvlOverride>
    <w:lvlOverride w:ilvl="7">
      <w:startOverride w:val="1"/>
      <w:lvl w:ilvl="7" w:tentative="1">
        <w:start w:val="1"/>
        <w:numFmt w:val="lowerLetter"/>
        <w:lvlText w:val="%8."/>
        <w:lvlJc w:val="left"/>
        <w:pPr>
          <w:ind w:left="5760" w:hanging="360"/>
        </w:pPr>
        <w:rPr>
          <w:rFonts w:hint="default"/>
        </w:rPr>
      </w:lvl>
    </w:lvlOverride>
    <w:lvlOverride w:ilvl="8">
      <w:startOverride w:val="1"/>
      <w:lvl w:ilvl="8" w:tentative="1">
        <w:start w:val="1"/>
        <w:numFmt w:val="lowerRoman"/>
        <w:lvlText w:val="%9."/>
        <w:lvlJc w:val="right"/>
        <w:pPr>
          <w:ind w:left="6480" w:hanging="180"/>
        </w:pPr>
        <w:rPr>
          <w:rFonts w:hint="default"/>
        </w:rPr>
      </w:lvl>
    </w:lvlOverride>
  </w:num>
  <w:num w:numId="51">
    <w:abstractNumId w:val="16"/>
    <w:lvlOverride w:ilvl="0">
      <w:startOverride w:val="1"/>
      <w:lvl w:ilvl="0">
        <w:start w:val="1"/>
        <w:numFmt w:val="decimal"/>
        <w:pStyle w:val="ListNumber"/>
        <w:lvlText w:val="%1."/>
        <w:lvlJc w:val="left"/>
        <w:pPr>
          <w:ind w:left="1077" w:hanging="357"/>
        </w:pPr>
        <w:rPr>
          <w:rFonts w:ascii="Open Sans" w:hAnsi="Open Sans" w:hint="default"/>
          <w:b w:val="0"/>
          <w:i w:val="0"/>
          <w:sz w:val="22"/>
        </w:rPr>
      </w:lvl>
    </w:lvlOverride>
    <w:lvlOverride w:ilvl="1">
      <w:startOverride w:val="1"/>
      <w:lvl w:ilvl="1">
        <w:start w:val="1"/>
        <w:numFmt w:val="lowerLetter"/>
        <w:pStyle w:val="ListNumber2"/>
        <w:lvlText w:val="%2."/>
        <w:lvlJc w:val="left"/>
        <w:pPr>
          <w:ind w:left="1440" w:hanging="363"/>
        </w:pPr>
        <w:rPr>
          <w:rFonts w:ascii="Open Sans" w:hAnsi="Open Sans" w:hint="default"/>
          <w:b w:val="0"/>
          <w:i w:val="0"/>
          <w:sz w:val="22"/>
        </w:rPr>
      </w:lvl>
    </w:lvlOverride>
    <w:lvlOverride w:ilvl="2">
      <w:startOverride w:val="1"/>
      <w:lvl w:ilvl="2" w:tentative="1">
        <w:start w:val="1"/>
        <w:numFmt w:val="lowerRoman"/>
        <w:pStyle w:val="ListNumber3"/>
        <w:lvlText w:val="%3."/>
        <w:lvlJc w:val="left"/>
        <w:pPr>
          <w:ind w:left="1797" w:hanging="357"/>
        </w:pPr>
        <w:rPr>
          <w:rFonts w:ascii="Open Sans" w:hAnsi="Open Sans" w:hint="default"/>
          <w:b w:val="0"/>
          <w:i w:val="0"/>
          <w:sz w:val="22"/>
        </w:rPr>
      </w:lvl>
    </w:lvlOverride>
    <w:lvlOverride w:ilvl="3">
      <w:startOverride w:val="1"/>
      <w:lvl w:ilvl="3" w:tentative="1">
        <w:start w:val="1"/>
        <w:numFmt w:val="decimal"/>
        <w:lvlText w:val="%4."/>
        <w:lvlJc w:val="left"/>
        <w:pPr>
          <w:ind w:left="2880" w:hanging="360"/>
        </w:pPr>
        <w:rPr>
          <w:rFonts w:hint="default"/>
        </w:rPr>
      </w:lvl>
    </w:lvlOverride>
    <w:lvlOverride w:ilvl="4">
      <w:startOverride w:val="1"/>
      <w:lvl w:ilvl="4" w:tentative="1">
        <w:start w:val="1"/>
        <w:numFmt w:val="lowerLetter"/>
        <w:lvlText w:val="%5."/>
        <w:lvlJc w:val="left"/>
        <w:pPr>
          <w:ind w:left="3600" w:hanging="360"/>
        </w:pPr>
        <w:rPr>
          <w:rFonts w:hint="default"/>
        </w:rPr>
      </w:lvl>
    </w:lvlOverride>
    <w:lvlOverride w:ilvl="5">
      <w:startOverride w:val="1"/>
      <w:lvl w:ilvl="5" w:tentative="1">
        <w:start w:val="1"/>
        <w:numFmt w:val="lowerRoman"/>
        <w:lvlText w:val="%6."/>
        <w:lvlJc w:val="right"/>
        <w:pPr>
          <w:ind w:left="4320" w:hanging="180"/>
        </w:pPr>
        <w:rPr>
          <w:rFonts w:hint="default"/>
        </w:rPr>
      </w:lvl>
    </w:lvlOverride>
    <w:lvlOverride w:ilvl="6">
      <w:startOverride w:val="1"/>
      <w:lvl w:ilvl="6" w:tentative="1">
        <w:start w:val="1"/>
        <w:numFmt w:val="decimal"/>
        <w:lvlText w:val="%7."/>
        <w:lvlJc w:val="left"/>
        <w:pPr>
          <w:ind w:left="5040" w:hanging="360"/>
        </w:pPr>
        <w:rPr>
          <w:rFonts w:hint="default"/>
        </w:rPr>
      </w:lvl>
    </w:lvlOverride>
    <w:lvlOverride w:ilvl="7">
      <w:startOverride w:val="1"/>
      <w:lvl w:ilvl="7" w:tentative="1">
        <w:start w:val="1"/>
        <w:numFmt w:val="lowerLetter"/>
        <w:lvlText w:val="%8."/>
        <w:lvlJc w:val="left"/>
        <w:pPr>
          <w:ind w:left="5760" w:hanging="360"/>
        </w:pPr>
        <w:rPr>
          <w:rFonts w:hint="default"/>
        </w:rPr>
      </w:lvl>
    </w:lvlOverride>
    <w:lvlOverride w:ilvl="8">
      <w:startOverride w:val="1"/>
      <w:lvl w:ilvl="8" w:tentative="1">
        <w:start w:val="1"/>
        <w:numFmt w:val="lowerRoman"/>
        <w:lvlText w:val="%9."/>
        <w:lvlJc w:val="right"/>
        <w:pPr>
          <w:ind w:left="6480" w:hanging="180"/>
        </w:pPr>
        <w:rPr>
          <w:rFonts w:hint="default"/>
        </w:rPr>
      </w:lvl>
    </w:lvlOverride>
  </w:num>
  <w:numIdMacAtCleanup w:val="5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Moses, Robbie">
    <w15:presenceInfo w15:providerId="AD" w15:userId="S::rm185508@ncr.com::1381abac-1801-41b7-826f-6d65af4d285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attachedTemplate r:id="rId1"/>
  <w:stylePaneFormatFilter w:val="1701" w:allStyles="1" w:customStyles="0" w:latentStyles="0" w:stylesInUse="0" w:headingStyles="0" w:numberingStyles="0" w:tableStyles="0" w:directFormattingOnRuns="1" w:directFormattingOnParagraphs="1" w:directFormattingOnNumbering="1" w:directFormattingOnTables="0" w:clearFormatting="1" w:top3HeadingStyles="0" w:visibleStyles="0" w:alternateStyleNames="0"/>
  <w:trackRevisions/>
  <w:documentProtection w:formatting="1" w:enforcement="0"/>
  <w:defaultTabStop w:val="720"/>
  <w:characterSpacingControl w:val="doNotCompress"/>
  <w:hdrShapeDefaults>
    <o:shapedefaults v:ext="edit" spidmax="2049" fillcolor="white">
      <v:fill color="white"/>
    </o:shapedefaults>
  </w:hdrShapeDefaults>
  <w:footnotePr>
    <w:footnote w:id="-1"/>
    <w:footnote w:id="0"/>
    <w:footnote w:id="1"/>
  </w:footnotePr>
  <w:endnotePr>
    <w:endnote w:id="-1"/>
    <w:endnote w:id="0"/>
    <w:endnote w:id="1"/>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MLYwNrQwMzUxNTM1MDNU0lEKTi0uzszPAykwqgUA5d3yXiwAAAA="/>
  </w:docVars>
  <w:rsids>
    <w:rsidRoot w:val="00F71A52"/>
    <w:rsid w:val="00000261"/>
    <w:rsid w:val="00000F8C"/>
    <w:rsid w:val="00001AAC"/>
    <w:rsid w:val="00001D57"/>
    <w:rsid w:val="000031E8"/>
    <w:rsid w:val="0000346D"/>
    <w:rsid w:val="00003CB2"/>
    <w:rsid w:val="00003F8E"/>
    <w:rsid w:val="0000612E"/>
    <w:rsid w:val="000062D7"/>
    <w:rsid w:val="00006F3D"/>
    <w:rsid w:val="00006FB3"/>
    <w:rsid w:val="0001141D"/>
    <w:rsid w:val="00011826"/>
    <w:rsid w:val="0001267D"/>
    <w:rsid w:val="000126AB"/>
    <w:rsid w:val="00016A10"/>
    <w:rsid w:val="00017147"/>
    <w:rsid w:val="00021C2B"/>
    <w:rsid w:val="0002226B"/>
    <w:rsid w:val="00025F15"/>
    <w:rsid w:val="00026109"/>
    <w:rsid w:val="000314EE"/>
    <w:rsid w:val="00031592"/>
    <w:rsid w:val="00031AD8"/>
    <w:rsid w:val="000320B4"/>
    <w:rsid w:val="000324CB"/>
    <w:rsid w:val="0003519C"/>
    <w:rsid w:val="00035705"/>
    <w:rsid w:val="00036B8B"/>
    <w:rsid w:val="000375F4"/>
    <w:rsid w:val="00037C5B"/>
    <w:rsid w:val="00040134"/>
    <w:rsid w:val="000410FF"/>
    <w:rsid w:val="000416A3"/>
    <w:rsid w:val="0004267F"/>
    <w:rsid w:val="00043991"/>
    <w:rsid w:val="00043F9D"/>
    <w:rsid w:val="00044073"/>
    <w:rsid w:val="00044AA7"/>
    <w:rsid w:val="000450DE"/>
    <w:rsid w:val="00046C5A"/>
    <w:rsid w:val="00047027"/>
    <w:rsid w:val="00050EE2"/>
    <w:rsid w:val="00051164"/>
    <w:rsid w:val="000537E6"/>
    <w:rsid w:val="00055B10"/>
    <w:rsid w:val="00056FFE"/>
    <w:rsid w:val="00060937"/>
    <w:rsid w:val="00063D34"/>
    <w:rsid w:val="00065210"/>
    <w:rsid w:val="00065759"/>
    <w:rsid w:val="000726FD"/>
    <w:rsid w:val="00076B5E"/>
    <w:rsid w:val="00077BEE"/>
    <w:rsid w:val="00077EC0"/>
    <w:rsid w:val="00081264"/>
    <w:rsid w:val="00081957"/>
    <w:rsid w:val="00084B7D"/>
    <w:rsid w:val="000855B6"/>
    <w:rsid w:val="00085739"/>
    <w:rsid w:val="00087A3C"/>
    <w:rsid w:val="00090654"/>
    <w:rsid w:val="00090E32"/>
    <w:rsid w:val="00091877"/>
    <w:rsid w:val="00091DBC"/>
    <w:rsid w:val="000937BA"/>
    <w:rsid w:val="00094A0B"/>
    <w:rsid w:val="000957DC"/>
    <w:rsid w:val="00095D9F"/>
    <w:rsid w:val="000A1237"/>
    <w:rsid w:val="000A1819"/>
    <w:rsid w:val="000A28AE"/>
    <w:rsid w:val="000A3B74"/>
    <w:rsid w:val="000A4187"/>
    <w:rsid w:val="000A55B4"/>
    <w:rsid w:val="000B069F"/>
    <w:rsid w:val="000B156D"/>
    <w:rsid w:val="000B1E7E"/>
    <w:rsid w:val="000B213B"/>
    <w:rsid w:val="000B2C5D"/>
    <w:rsid w:val="000B3F3C"/>
    <w:rsid w:val="000B45D2"/>
    <w:rsid w:val="000B4CD8"/>
    <w:rsid w:val="000B6FEE"/>
    <w:rsid w:val="000C06EB"/>
    <w:rsid w:val="000C16C0"/>
    <w:rsid w:val="000C318D"/>
    <w:rsid w:val="000C404C"/>
    <w:rsid w:val="000C4CA0"/>
    <w:rsid w:val="000C637A"/>
    <w:rsid w:val="000D06AF"/>
    <w:rsid w:val="000D0D67"/>
    <w:rsid w:val="000D10F7"/>
    <w:rsid w:val="000D28FF"/>
    <w:rsid w:val="000D37AB"/>
    <w:rsid w:val="000D3A0E"/>
    <w:rsid w:val="000D5041"/>
    <w:rsid w:val="000D50AE"/>
    <w:rsid w:val="000D5105"/>
    <w:rsid w:val="000D7CF9"/>
    <w:rsid w:val="000E18B9"/>
    <w:rsid w:val="000E57D2"/>
    <w:rsid w:val="000E5948"/>
    <w:rsid w:val="000F0816"/>
    <w:rsid w:val="000F131E"/>
    <w:rsid w:val="000F3141"/>
    <w:rsid w:val="000F560A"/>
    <w:rsid w:val="000F66A2"/>
    <w:rsid w:val="00101A13"/>
    <w:rsid w:val="00104D05"/>
    <w:rsid w:val="001059CA"/>
    <w:rsid w:val="00105AD3"/>
    <w:rsid w:val="0010768B"/>
    <w:rsid w:val="00107E36"/>
    <w:rsid w:val="00110A0C"/>
    <w:rsid w:val="00110FB4"/>
    <w:rsid w:val="00111418"/>
    <w:rsid w:val="00113427"/>
    <w:rsid w:val="0011543C"/>
    <w:rsid w:val="0011580F"/>
    <w:rsid w:val="001229F0"/>
    <w:rsid w:val="0012432D"/>
    <w:rsid w:val="00124765"/>
    <w:rsid w:val="00124E34"/>
    <w:rsid w:val="00126182"/>
    <w:rsid w:val="001271E8"/>
    <w:rsid w:val="0013012C"/>
    <w:rsid w:val="00131683"/>
    <w:rsid w:val="001323C1"/>
    <w:rsid w:val="00133CBC"/>
    <w:rsid w:val="00135F3F"/>
    <w:rsid w:val="001400F1"/>
    <w:rsid w:val="00142FC4"/>
    <w:rsid w:val="00144EE7"/>
    <w:rsid w:val="00146FCE"/>
    <w:rsid w:val="0015049B"/>
    <w:rsid w:val="001508FB"/>
    <w:rsid w:val="00152396"/>
    <w:rsid w:val="0015239A"/>
    <w:rsid w:val="001546D7"/>
    <w:rsid w:val="00155B0B"/>
    <w:rsid w:val="00160D5B"/>
    <w:rsid w:val="001639C3"/>
    <w:rsid w:val="00163A73"/>
    <w:rsid w:val="00163F3F"/>
    <w:rsid w:val="00164674"/>
    <w:rsid w:val="00165CC0"/>
    <w:rsid w:val="00165CF9"/>
    <w:rsid w:val="001669B2"/>
    <w:rsid w:val="00167109"/>
    <w:rsid w:val="0016733B"/>
    <w:rsid w:val="00167F90"/>
    <w:rsid w:val="001714BE"/>
    <w:rsid w:val="0017441E"/>
    <w:rsid w:val="00177377"/>
    <w:rsid w:val="00177B4F"/>
    <w:rsid w:val="00177F20"/>
    <w:rsid w:val="001800D1"/>
    <w:rsid w:val="001817C7"/>
    <w:rsid w:val="0018281C"/>
    <w:rsid w:val="00183E0C"/>
    <w:rsid w:val="00184183"/>
    <w:rsid w:val="001841E8"/>
    <w:rsid w:val="00184845"/>
    <w:rsid w:val="00184B10"/>
    <w:rsid w:val="00186BB9"/>
    <w:rsid w:val="00187132"/>
    <w:rsid w:val="001871F6"/>
    <w:rsid w:val="00187637"/>
    <w:rsid w:val="00187C7A"/>
    <w:rsid w:val="0019388E"/>
    <w:rsid w:val="00194324"/>
    <w:rsid w:val="00195854"/>
    <w:rsid w:val="001A37CA"/>
    <w:rsid w:val="001A3DDA"/>
    <w:rsid w:val="001A4249"/>
    <w:rsid w:val="001A4626"/>
    <w:rsid w:val="001A5B6F"/>
    <w:rsid w:val="001A5D5E"/>
    <w:rsid w:val="001A67F5"/>
    <w:rsid w:val="001A6B2B"/>
    <w:rsid w:val="001A76DC"/>
    <w:rsid w:val="001A7E5B"/>
    <w:rsid w:val="001B19FB"/>
    <w:rsid w:val="001B2239"/>
    <w:rsid w:val="001B4217"/>
    <w:rsid w:val="001B4816"/>
    <w:rsid w:val="001B72DD"/>
    <w:rsid w:val="001B74AF"/>
    <w:rsid w:val="001C060A"/>
    <w:rsid w:val="001C08D2"/>
    <w:rsid w:val="001C1CB6"/>
    <w:rsid w:val="001C22A7"/>
    <w:rsid w:val="001C25B5"/>
    <w:rsid w:val="001C48CE"/>
    <w:rsid w:val="001C5203"/>
    <w:rsid w:val="001C69D9"/>
    <w:rsid w:val="001D0C50"/>
    <w:rsid w:val="001D1B05"/>
    <w:rsid w:val="001D283A"/>
    <w:rsid w:val="001D3305"/>
    <w:rsid w:val="001D75EE"/>
    <w:rsid w:val="001E37E9"/>
    <w:rsid w:val="001E5F4E"/>
    <w:rsid w:val="001E7959"/>
    <w:rsid w:val="001E7AC7"/>
    <w:rsid w:val="001F0969"/>
    <w:rsid w:val="001F0DB4"/>
    <w:rsid w:val="001F31B6"/>
    <w:rsid w:val="001F4B20"/>
    <w:rsid w:val="001F4C21"/>
    <w:rsid w:val="001F4C84"/>
    <w:rsid w:val="001F5118"/>
    <w:rsid w:val="001F5B02"/>
    <w:rsid w:val="001F649F"/>
    <w:rsid w:val="001F6662"/>
    <w:rsid w:val="0020101B"/>
    <w:rsid w:val="00203782"/>
    <w:rsid w:val="00210D2F"/>
    <w:rsid w:val="00210DFB"/>
    <w:rsid w:val="002114F6"/>
    <w:rsid w:val="002117AA"/>
    <w:rsid w:val="00211E45"/>
    <w:rsid w:val="002121A5"/>
    <w:rsid w:val="0021232F"/>
    <w:rsid w:val="0021478F"/>
    <w:rsid w:val="00215312"/>
    <w:rsid w:val="00216F11"/>
    <w:rsid w:val="00217787"/>
    <w:rsid w:val="00217A4C"/>
    <w:rsid w:val="00221910"/>
    <w:rsid w:val="002223D4"/>
    <w:rsid w:val="002227B4"/>
    <w:rsid w:val="00222832"/>
    <w:rsid w:val="002237E8"/>
    <w:rsid w:val="00223A04"/>
    <w:rsid w:val="002244B8"/>
    <w:rsid w:val="00224A13"/>
    <w:rsid w:val="00226F0D"/>
    <w:rsid w:val="00226F68"/>
    <w:rsid w:val="00227CAA"/>
    <w:rsid w:val="00230BA0"/>
    <w:rsid w:val="00231A39"/>
    <w:rsid w:val="00232402"/>
    <w:rsid w:val="00234836"/>
    <w:rsid w:val="002370D4"/>
    <w:rsid w:val="00237C02"/>
    <w:rsid w:val="00240525"/>
    <w:rsid w:val="00240549"/>
    <w:rsid w:val="00242F4A"/>
    <w:rsid w:val="0024476F"/>
    <w:rsid w:val="0024562E"/>
    <w:rsid w:val="00246956"/>
    <w:rsid w:val="00250D77"/>
    <w:rsid w:val="00252E00"/>
    <w:rsid w:val="00253776"/>
    <w:rsid w:val="0025418A"/>
    <w:rsid w:val="0025571D"/>
    <w:rsid w:val="002602B3"/>
    <w:rsid w:val="00261B5C"/>
    <w:rsid w:val="00261D4C"/>
    <w:rsid w:val="00262DE6"/>
    <w:rsid w:val="00263912"/>
    <w:rsid w:val="002639BE"/>
    <w:rsid w:val="0026469F"/>
    <w:rsid w:val="00272C5E"/>
    <w:rsid w:val="00274B65"/>
    <w:rsid w:val="0027571F"/>
    <w:rsid w:val="002773B8"/>
    <w:rsid w:val="00280196"/>
    <w:rsid w:val="002815B7"/>
    <w:rsid w:val="0028241B"/>
    <w:rsid w:val="002832C4"/>
    <w:rsid w:val="00283A2E"/>
    <w:rsid w:val="002841D7"/>
    <w:rsid w:val="00284E54"/>
    <w:rsid w:val="00285674"/>
    <w:rsid w:val="00287823"/>
    <w:rsid w:val="00287C9F"/>
    <w:rsid w:val="00290AEA"/>
    <w:rsid w:val="0029209F"/>
    <w:rsid w:val="0029344F"/>
    <w:rsid w:val="0029353F"/>
    <w:rsid w:val="00294A1F"/>
    <w:rsid w:val="0029760E"/>
    <w:rsid w:val="00297A02"/>
    <w:rsid w:val="00297DF1"/>
    <w:rsid w:val="00297EDB"/>
    <w:rsid w:val="002A3698"/>
    <w:rsid w:val="002A7AF0"/>
    <w:rsid w:val="002B0ABC"/>
    <w:rsid w:val="002B14F9"/>
    <w:rsid w:val="002B1951"/>
    <w:rsid w:val="002B3236"/>
    <w:rsid w:val="002B442E"/>
    <w:rsid w:val="002B4945"/>
    <w:rsid w:val="002B6BB9"/>
    <w:rsid w:val="002B7F03"/>
    <w:rsid w:val="002C19C5"/>
    <w:rsid w:val="002C202B"/>
    <w:rsid w:val="002C38D9"/>
    <w:rsid w:val="002C3CE1"/>
    <w:rsid w:val="002C5220"/>
    <w:rsid w:val="002C6C58"/>
    <w:rsid w:val="002C7244"/>
    <w:rsid w:val="002D3AE6"/>
    <w:rsid w:val="002D539E"/>
    <w:rsid w:val="002D5B96"/>
    <w:rsid w:val="002D7C39"/>
    <w:rsid w:val="002D7E4C"/>
    <w:rsid w:val="002D7E94"/>
    <w:rsid w:val="002E0F48"/>
    <w:rsid w:val="002E1C35"/>
    <w:rsid w:val="002E1E15"/>
    <w:rsid w:val="002E2694"/>
    <w:rsid w:val="002E2F52"/>
    <w:rsid w:val="002E3538"/>
    <w:rsid w:val="002E3ACF"/>
    <w:rsid w:val="002E4AD1"/>
    <w:rsid w:val="002E6D2D"/>
    <w:rsid w:val="002F1735"/>
    <w:rsid w:val="002F2E91"/>
    <w:rsid w:val="002F5EF6"/>
    <w:rsid w:val="002F5F26"/>
    <w:rsid w:val="002F6932"/>
    <w:rsid w:val="002F720D"/>
    <w:rsid w:val="003012CE"/>
    <w:rsid w:val="00301536"/>
    <w:rsid w:val="003023F5"/>
    <w:rsid w:val="00303136"/>
    <w:rsid w:val="003031D7"/>
    <w:rsid w:val="003051D9"/>
    <w:rsid w:val="00306877"/>
    <w:rsid w:val="00306BCD"/>
    <w:rsid w:val="00307882"/>
    <w:rsid w:val="00310856"/>
    <w:rsid w:val="003108B0"/>
    <w:rsid w:val="00313DFF"/>
    <w:rsid w:val="00315AA7"/>
    <w:rsid w:val="00317E9F"/>
    <w:rsid w:val="0032075B"/>
    <w:rsid w:val="003223B4"/>
    <w:rsid w:val="00322D5B"/>
    <w:rsid w:val="00324393"/>
    <w:rsid w:val="003243F4"/>
    <w:rsid w:val="0032619F"/>
    <w:rsid w:val="00327359"/>
    <w:rsid w:val="0033142F"/>
    <w:rsid w:val="00335109"/>
    <w:rsid w:val="00335B26"/>
    <w:rsid w:val="00340D45"/>
    <w:rsid w:val="00341B27"/>
    <w:rsid w:val="00345FE3"/>
    <w:rsid w:val="003470C5"/>
    <w:rsid w:val="0035173E"/>
    <w:rsid w:val="0035224B"/>
    <w:rsid w:val="00354FA9"/>
    <w:rsid w:val="00355A50"/>
    <w:rsid w:val="0035639C"/>
    <w:rsid w:val="00356AED"/>
    <w:rsid w:val="003576E7"/>
    <w:rsid w:val="00357C62"/>
    <w:rsid w:val="00357F76"/>
    <w:rsid w:val="0036146C"/>
    <w:rsid w:val="00363342"/>
    <w:rsid w:val="00364FCD"/>
    <w:rsid w:val="00365F26"/>
    <w:rsid w:val="003677A0"/>
    <w:rsid w:val="00370435"/>
    <w:rsid w:val="0037135A"/>
    <w:rsid w:val="00372997"/>
    <w:rsid w:val="0037343C"/>
    <w:rsid w:val="00373495"/>
    <w:rsid w:val="003741EA"/>
    <w:rsid w:val="00374339"/>
    <w:rsid w:val="00376C3F"/>
    <w:rsid w:val="00376D01"/>
    <w:rsid w:val="00377AC6"/>
    <w:rsid w:val="00380735"/>
    <w:rsid w:val="003817A9"/>
    <w:rsid w:val="00382876"/>
    <w:rsid w:val="00382DE2"/>
    <w:rsid w:val="00383240"/>
    <w:rsid w:val="00384164"/>
    <w:rsid w:val="0038427E"/>
    <w:rsid w:val="00387000"/>
    <w:rsid w:val="003873BE"/>
    <w:rsid w:val="00387802"/>
    <w:rsid w:val="00387A0D"/>
    <w:rsid w:val="00387D69"/>
    <w:rsid w:val="00390107"/>
    <w:rsid w:val="0039074A"/>
    <w:rsid w:val="00394950"/>
    <w:rsid w:val="00394A13"/>
    <w:rsid w:val="00394EF9"/>
    <w:rsid w:val="00395362"/>
    <w:rsid w:val="00395979"/>
    <w:rsid w:val="003A4006"/>
    <w:rsid w:val="003A6490"/>
    <w:rsid w:val="003B0955"/>
    <w:rsid w:val="003B1335"/>
    <w:rsid w:val="003B1672"/>
    <w:rsid w:val="003B204E"/>
    <w:rsid w:val="003B5CE3"/>
    <w:rsid w:val="003B6778"/>
    <w:rsid w:val="003B6D59"/>
    <w:rsid w:val="003B79C0"/>
    <w:rsid w:val="003C036F"/>
    <w:rsid w:val="003C0E79"/>
    <w:rsid w:val="003C1264"/>
    <w:rsid w:val="003C21B0"/>
    <w:rsid w:val="003C21EB"/>
    <w:rsid w:val="003C2AB4"/>
    <w:rsid w:val="003C2BD9"/>
    <w:rsid w:val="003C362D"/>
    <w:rsid w:val="003C3E5D"/>
    <w:rsid w:val="003C4024"/>
    <w:rsid w:val="003C599C"/>
    <w:rsid w:val="003C67B8"/>
    <w:rsid w:val="003D020F"/>
    <w:rsid w:val="003D1DEA"/>
    <w:rsid w:val="003D4190"/>
    <w:rsid w:val="003D464D"/>
    <w:rsid w:val="003E0465"/>
    <w:rsid w:val="003E0FB4"/>
    <w:rsid w:val="003E2F6C"/>
    <w:rsid w:val="003E345D"/>
    <w:rsid w:val="003E4D66"/>
    <w:rsid w:val="003E6FD6"/>
    <w:rsid w:val="003F01FA"/>
    <w:rsid w:val="003F0B44"/>
    <w:rsid w:val="003F2D5F"/>
    <w:rsid w:val="003F332F"/>
    <w:rsid w:val="003F335E"/>
    <w:rsid w:val="003F5389"/>
    <w:rsid w:val="0040467B"/>
    <w:rsid w:val="00405B97"/>
    <w:rsid w:val="0040603E"/>
    <w:rsid w:val="00406824"/>
    <w:rsid w:val="004119C9"/>
    <w:rsid w:val="00413D65"/>
    <w:rsid w:val="0041451C"/>
    <w:rsid w:val="0041542B"/>
    <w:rsid w:val="004201FA"/>
    <w:rsid w:val="00420832"/>
    <w:rsid w:val="004229BF"/>
    <w:rsid w:val="0042455B"/>
    <w:rsid w:val="00425C1C"/>
    <w:rsid w:val="00426144"/>
    <w:rsid w:val="00426725"/>
    <w:rsid w:val="00427691"/>
    <w:rsid w:val="0043070D"/>
    <w:rsid w:val="00431CF3"/>
    <w:rsid w:val="00433E9A"/>
    <w:rsid w:val="004372EF"/>
    <w:rsid w:val="0044049D"/>
    <w:rsid w:val="004405CB"/>
    <w:rsid w:val="00440989"/>
    <w:rsid w:val="00442372"/>
    <w:rsid w:val="00444506"/>
    <w:rsid w:val="00450C49"/>
    <w:rsid w:val="004521E3"/>
    <w:rsid w:val="004558F2"/>
    <w:rsid w:val="004566E5"/>
    <w:rsid w:val="004573D8"/>
    <w:rsid w:val="00460533"/>
    <w:rsid w:val="00463524"/>
    <w:rsid w:val="004673F4"/>
    <w:rsid w:val="004702CB"/>
    <w:rsid w:val="0047045E"/>
    <w:rsid w:val="0047177C"/>
    <w:rsid w:val="00471DE5"/>
    <w:rsid w:val="00473103"/>
    <w:rsid w:val="00480C2C"/>
    <w:rsid w:val="004816EC"/>
    <w:rsid w:val="00482226"/>
    <w:rsid w:val="00482E58"/>
    <w:rsid w:val="00483A1F"/>
    <w:rsid w:val="00483E60"/>
    <w:rsid w:val="004850B9"/>
    <w:rsid w:val="00485426"/>
    <w:rsid w:val="00485FD5"/>
    <w:rsid w:val="00486AAF"/>
    <w:rsid w:val="0048724C"/>
    <w:rsid w:val="00490070"/>
    <w:rsid w:val="00490186"/>
    <w:rsid w:val="004919A9"/>
    <w:rsid w:val="004924C7"/>
    <w:rsid w:val="004926CA"/>
    <w:rsid w:val="004932EA"/>
    <w:rsid w:val="00494323"/>
    <w:rsid w:val="004949A7"/>
    <w:rsid w:val="0049504A"/>
    <w:rsid w:val="0049569D"/>
    <w:rsid w:val="004A0717"/>
    <w:rsid w:val="004A0D60"/>
    <w:rsid w:val="004A20FC"/>
    <w:rsid w:val="004A5562"/>
    <w:rsid w:val="004A5ABC"/>
    <w:rsid w:val="004A6CB6"/>
    <w:rsid w:val="004B0097"/>
    <w:rsid w:val="004B2E13"/>
    <w:rsid w:val="004B38FE"/>
    <w:rsid w:val="004B5149"/>
    <w:rsid w:val="004B64DF"/>
    <w:rsid w:val="004B7C36"/>
    <w:rsid w:val="004C0584"/>
    <w:rsid w:val="004C0A05"/>
    <w:rsid w:val="004C1041"/>
    <w:rsid w:val="004C15F2"/>
    <w:rsid w:val="004C1B57"/>
    <w:rsid w:val="004C2BBB"/>
    <w:rsid w:val="004C3D3D"/>
    <w:rsid w:val="004C3D85"/>
    <w:rsid w:val="004C3E1A"/>
    <w:rsid w:val="004C54A0"/>
    <w:rsid w:val="004C63F7"/>
    <w:rsid w:val="004C7DE3"/>
    <w:rsid w:val="004D053D"/>
    <w:rsid w:val="004D14EC"/>
    <w:rsid w:val="004D33A9"/>
    <w:rsid w:val="004D4908"/>
    <w:rsid w:val="004D4995"/>
    <w:rsid w:val="004D57D5"/>
    <w:rsid w:val="004D6837"/>
    <w:rsid w:val="004E1CF2"/>
    <w:rsid w:val="004E1FA3"/>
    <w:rsid w:val="004E28B5"/>
    <w:rsid w:val="004E334E"/>
    <w:rsid w:val="004E4BB7"/>
    <w:rsid w:val="004E55A1"/>
    <w:rsid w:val="004E58D6"/>
    <w:rsid w:val="004F1470"/>
    <w:rsid w:val="004F17B9"/>
    <w:rsid w:val="004F54B0"/>
    <w:rsid w:val="004F5E2F"/>
    <w:rsid w:val="00502619"/>
    <w:rsid w:val="00504F29"/>
    <w:rsid w:val="005067C8"/>
    <w:rsid w:val="00507113"/>
    <w:rsid w:val="0051044B"/>
    <w:rsid w:val="005111A7"/>
    <w:rsid w:val="00512CB4"/>
    <w:rsid w:val="0051423B"/>
    <w:rsid w:val="00514DA4"/>
    <w:rsid w:val="0051556A"/>
    <w:rsid w:val="0051607D"/>
    <w:rsid w:val="00517B09"/>
    <w:rsid w:val="00520E51"/>
    <w:rsid w:val="005228B8"/>
    <w:rsid w:val="00523C4F"/>
    <w:rsid w:val="0052666E"/>
    <w:rsid w:val="0052674F"/>
    <w:rsid w:val="005277DC"/>
    <w:rsid w:val="00527CBE"/>
    <w:rsid w:val="005309E1"/>
    <w:rsid w:val="00530D09"/>
    <w:rsid w:val="00531F91"/>
    <w:rsid w:val="00532257"/>
    <w:rsid w:val="005331BB"/>
    <w:rsid w:val="00534786"/>
    <w:rsid w:val="00534F1C"/>
    <w:rsid w:val="00535C2C"/>
    <w:rsid w:val="00535E87"/>
    <w:rsid w:val="00536F74"/>
    <w:rsid w:val="00540ED3"/>
    <w:rsid w:val="00541F51"/>
    <w:rsid w:val="00542680"/>
    <w:rsid w:val="00543407"/>
    <w:rsid w:val="00543953"/>
    <w:rsid w:val="00544669"/>
    <w:rsid w:val="00545DAA"/>
    <w:rsid w:val="00546194"/>
    <w:rsid w:val="00546A7E"/>
    <w:rsid w:val="00546B5B"/>
    <w:rsid w:val="00550D06"/>
    <w:rsid w:val="005510A0"/>
    <w:rsid w:val="00551CC3"/>
    <w:rsid w:val="00552480"/>
    <w:rsid w:val="00552F48"/>
    <w:rsid w:val="005541B9"/>
    <w:rsid w:val="005544F1"/>
    <w:rsid w:val="005546DB"/>
    <w:rsid w:val="00554BB0"/>
    <w:rsid w:val="00555188"/>
    <w:rsid w:val="0055560E"/>
    <w:rsid w:val="00556782"/>
    <w:rsid w:val="00556B20"/>
    <w:rsid w:val="00557CCE"/>
    <w:rsid w:val="005627EF"/>
    <w:rsid w:val="005631FF"/>
    <w:rsid w:val="005644B8"/>
    <w:rsid w:val="00564575"/>
    <w:rsid w:val="00570AEC"/>
    <w:rsid w:val="00570C69"/>
    <w:rsid w:val="00572A80"/>
    <w:rsid w:val="00572ADE"/>
    <w:rsid w:val="00572D54"/>
    <w:rsid w:val="0057371B"/>
    <w:rsid w:val="00574F49"/>
    <w:rsid w:val="005750A9"/>
    <w:rsid w:val="0057558A"/>
    <w:rsid w:val="00575AAD"/>
    <w:rsid w:val="00580086"/>
    <w:rsid w:val="0058157B"/>
    <w:rsid w:val="00582AB5"/>
    <w:rsid w:val="00587ACF"/>
    <w:rsid w:val="00590C05"/>
    <w:rsid w:val="00590E1F"/>
    <w:rsid w:val="005910B6"/>
    <w:rsid w:val="005972E6"/>
    <w:rsid w:val="005A50CB"/>
    <w:rsid w:val="005A5598"/>
    <w:rsid w:val="005A68E0"/>
    <w:rsid w:val="005B17A0"/>
    <w:rsid w:val="005B23CD"/>
    <w:rsid w:val="005B26EA"/>
    <w:rsid w:val="005B2B84"/>
    <w:rsid w:val="005B38C4"/>
    <w:rsid w:val="005B412D"/>
    <w:rsid w:val="005B5780"/>
    <w:rsid w:val="005C08A7"/>
    <w:rsid w:val="005C182C"/>
    <w:rsid w:val="005C47B0"/>
    <w:rsid w:val="005C58B8"/>
    <w:rsid w:val="005C75FF"/>
    <w:rsid w:val="005D17CA"/>
    <w:rsid w:val="005D5750"/>
    <w:rsid w:val="005E07F2"/>
    <w:rsid w:val="005E111A"/>
    <w:rsid w:val="005E1641"/>
    <w:rsid w:val="005E55E4"/>
    <w:rsid w:val="005E59FC"/>
    <w:rsid w:val="005E5DF9"/>
    <w:rsid w:val="005E62A8"/>
    <w:rsid w:val="005E743C"/>
    <w:rsid w:val="005E7461"/>
    <w:rsid w:val="005F0E1E"/>
    <w:rsid w:val="005F10C6"/>
    <w:rsid w:val="005F1AE0"/>
    <w:rsid w:val="005F2BF0"/>
    <w:rsid w:val="005F4B7B"/>
    <w:rsid w:val="005F73AE"/>
    <w:rsid w:val="005F7BCE"/>
    <w:rsid w:val="0060039D"/>
    <w:rsid w:val="00600A60"/>
    <w:rsid w:val="006017FD"/>
    <w:rsid w:val="00601BB1"/>
    <w:rsid w:val="00602AFD"/>
    <w:rsid w:val="00602BAD"/>
    <w:rsid w:val="0060369A"/>
    <w:rsid w:val="0060369E"/>
    <w:rsid w:val="00603E4B"/>
    <w:rsid w:val="00603FC0"/>
    <w:rsid w:val="0060448B"/>
    <w:rsid w:val="006045DF"/>
    <w:rsid w:val="00605C7F"/>
    <w:rsid w:val="00606AC3"/>
    <w:rsid w:val="00610779"/>
    <w:rsid w:val="00610E38"/>
    <w:rsid w:val="00611A2A"/>
    <w:rsid w:val="006133EA"/>
    <w:rsid w:val="0061529A"/>
    <w:rsid w:val="00615888"/>
    <w:rsid w:val="00617E5C"/>
    <w:rsid w:val="006206DA"/>
    <w:rsid w:val="00621CA8"/>
    <w:rsid w:val="00622E8F"/>
    <w:rsid w:val="00623419"/>
    <w:rsid w:val="006235FF"/>
    <w:rsid w:val="00623692"/>
    <w:rsid w:val="0062442D"/>
    <w:rsid w:val="0062631D"/>
    <w:rsid w:val="00630787"/>
    <w:rsid w:val="00631A7D"/>
    <w:rsid w:val="00632ECE"/>
    <w:rsid w:val="00633A36"/>
    <w:rsid w:val="00634F20"/>
    <w:rsid w:val="00636341"/>
    <w:rsid w:val="00636664"/>
    <w:rsid w:val="006366E1"/>
    <w:rsid w:val="006377F4"/>
    <w:rsid w:val="00637AD1"/>
    <w:rsid w:val="00640D6E"/>
    <w:rsid w:val="00642880"/>
    <w:rsid w:val="006435B9"/>
    <w:rsid w:val="00645610"/>
    <w:rsid w:val="00646E86"/>
    <w:rsid w:val="0064736B"/>
    <w:rsid w:val="00652EF8"/>
    <w:rsid w:val="00653BD3"/>
    <w:rsid w:val="00653FB3"/>
    <w:rsid w:val="00654612"/>
    <w:rsid w:val="006552CE"/>
    <w:rsid w:val="006557D7"/>
    <w:rsid w:val="00656FCA"/>
    <w:rsid w:val="0065732F"/>
    <w:rsid w:val="00661F0B"/>
    <w:rsid w:val="00662FB2"/>
    <w:rsid w:val="006641F0"/>
    <w:rsid w:val="00664CE5"/>
    <w:rsid w:val="00666E61"/>
    <w:rsid w:val="00673167"/>
    <w:rsid w:val="00677005"/>
    <w:rsid w:val="006777BF"/>
    <w:rsid w:val="00681C66"/>
    <w:rsid w:val="00683057"/>
    <w:rsid w:val="006843AB"/>
    <w:rsid w:val="00685DB6"/>
    <w:rsid w:val="006940CA"/>
    <w:rsid w:val="00694ABE"/>
    <w:rsid w:val="00695B57"/>
    <w:rsid w:val="0069679F"/>
    <w:rsid w:val="006969CB"/>
    <w:rsid w:val="006A07B9"/>
    <w:rsid w:val="006A1B0F"/>
    <w:rsid w:val="006A2D40"/>
    <w:rsid w:val="006A30A3"/>
    <w:rsid w:val="006A3C63"/>
    <w:rsid w:val="006A3FFC"/>
    <w:rsid w:val="006A4B9A"/>
    <w:rsid w:val="006A6278"/>
    <w:rsid w:val="006A6900"/>
    <w:rsid w:val="006B07B1"/>
    <w:rsid w:val="006B0E2B"/>
    <w:rsid w:val="006B15E8"/>
    <w:rsid w:val="006B572B"/>
    <w:rsid w:val="006B5BD3"/>
    <w:rsid w:val="006B5D03"/>
    <w:rsid w:val="006B6989"/>
    <w:rsid w:val="006C10B3"/>
    <w:rsid w:val="006C1566"/>
    <w:rsid w:val="006C3A26"/>
    <w:rsid w:val="006C3B39"/>
    <w:rsid w:val="006C63C0"/>
    <w:rsid w:val="006C64CC"/>
    <w:rsid w:val="006D002F"/>
    <w:rsid w:val="006D078B"/>
    <w:rsid w:val="006D149C"/>
    <w:rsid w:val="006D22D1"/>
    <w:rsid w:val="006D4DAE"/>
    <w:rsid w:val="006D5940"/>
    <w:rsid w:val="006D6820"/>
    <w:rsid w:val="006D72A1"/>
    <w:rsid w:val="006E1488"/>
    <w:rsid w:val="006E1622"/>
    <w:rsid w:val="006E51C4"/>
    <w:rsid w:val="006E65E0"/>
    <w:rsid w:val="006E7189"/>
    <w:rsid w:val="006E76DA"/>
    <w:rsid w:val="006F54E9"/>
    <w:rsid w:val="006F7601"/>
    <w:rsid w:val="006F78B0"/>
    <w:rsid w:val="006F7E73"/>
    <w:rsid w:val="007004B3"/>
    <w:rsid w:val="007010E3"/>
    <w:rsid w:val="0070141E"/>
    <w:rsid w:val="007043EE"/>
    <w:rsid w:val="007057B2"/>
    <w:rsid w:val="007065A4"/>
    <w:rsid w:val="00711D05"/>
    <w:rsid w:val="00713A6D"/>
    <w:rsid w:val="00715516"/>
    <w:rsid w:val="00715699"/>
    <w:rsid w:val="00717229"/>
    <w:rsid w:val="0072196A"/>
    <w:rsid w:val="00722122"/>
    <w:rsid w:val="007260CD"/>
    <w:rsid w:val="00727AF9"/>
    <w:rsid w:val="00727FB1"/>
    <w:rsid w:val="007303C2"/>
    <w:rsid w:val="00731E74"/>
    <w:rsid w:val="00735503"/>
    <w:rsid w:val="007368FA"/>
    <w:rsid w:val="00737115"/>
    <w:rsid w:val="0073773A"/>
    <w:rsid w:val="00737795"/>
    <w:rsid w:val="00740415"/>
    <w:rsid w:val="007416BF"/>
    <w:rsid w:val="007416DC"/>
    <w:rsid w:val="007429FE"/>
    <w:rsid w:val="0074461F"/>
    <w:rsid w:val="00744C27"/>
    <w:rsid w:val="00744E67"/>
    <w:rsid w:val="0074500C"/>
    <w:rsid w:val="00745C0A"/>
    <w:rsid w:val="00746C20"/>
    <w:rsid w:val="00747D38"/>
    <w:rsid w:val="00750062"/>
    <w:rsid w:val="007511F7"/>
    <w:rsid w:val="007520FF"/>
    <w:rsid w:val="007526DC"/>
    <w:rsid w:val="00752F8C"/>
    <w:rsid w:val="007531CF"/>
    <w:rsid w:val="007536B9"/>
    <w:rsid w:val="00753AD5"/>
    <w:rsid w:val="00754034"/>
    <w:rsid w:val="0075404F"/>
    <w:rsid w:val="00754563"/>
    <w:rsid w:val="00760901"/>
    <w:rsid w:val="007615DE"/>
    <w:rsid w:val="007636A9"/>
    <w:rsid w:val="00766377"/>
    <w:rsid w:val="007663E9"/>
    <w:rsid w:val="0077118C"/>
    <w:rsid w:val="00771E3C"/>
    <w:rsid w:val="007733E8"/>
    <w:rsid w:val="00773B3A"/>
    <w:rsid w:val="00777560"/>
    <w:rsid w:val="00780178"/>
    <w:rsid w:val="00782AE4"/>
    <w:rsid w:val="00783A4E"/>
    <w:rsid w:val="007857DD"/>
    <w:rsid w:val="00785F49"/>
    <w:rsid w:val="00787395"/>
    <w:rsid w:val="00791051"/>
    <w:rsid w:val="00792C55"/>
    <w:rsid w:val="0079392A"/>
    <w:rsid w:val="007953A1"/>
    <w:rsid w:val="007978CB"/>
    <w:rsid w:val="007A0D1E"/>
    <w:rsid w:val="007A1B82"/>
    <w:rsid w:val="007A298F"/>
    <w:rsid w:val="007A3228"/>
    <w:rsid w:val="007A4DF7"/>
    <w:rsid w:val="007A532A"/>
    <w:rsid w:val="007A5541"/>
    <w:rsid w:val="007A7A50"/>
    <w:rsid w:val="007B4207"/>
    <w:rsid w:val="007B6BE0"/>
    <w:rsid w:val="007B789E"/>
    <w:rsid w:val="007C0E8F"/>
    <w:rsid w:val="007C1D5B"/>
    <w:rsid w:val="007C1E02"/>
    <w:rsid w:val="007C30E7"/>
    <w:rsid w:val="007C38D8"/>
    <w:rsid w:val="007C475E"/>
    <w:rsid w:val="007C5337"/>
    <w:rsid w:val="007C5C7F"/>
    <w:rsid w:val="007C68AC"/>
    <w:rsid w:val="007C6D59"/>
    <w:rsid w:val="007D012F"/>
    <w:rsid w:val="007D2248"/>
    <w:rsid w:val="007D2AFA"/>
    <w:rsid w:val="007D5E36"/>
    <w:rsid w:val="007D7533"/>
    <w:rsid w:val="007E0AD2"/>
    <w:rsid w:val="007E228D"/>
    <w:rsid w:val="007E2F35"/>
    <w:rsid w:val="007E308D"/>
    <w:rsid w:val="007E38A6"/>
    <w:rsid w:val="007E4535"/>
    <w:rsid w:val="007E4C97"/>
    <w:rsid w:val="007E5690"/>
    <w:rsid w:val="007E66AC"/>
    <w:rsid w:val="007E7FFC"/>
    <w:rsid w:val="007F1012"/>
    <w:rsid w:val="007F13BF"/>
    <w:rsid w:val="007F2856"/>
    <w:rsid w:val="007F3EBD"/>
    <w:rsid w:val="007F4580"/>
    <w:rsid w:val="007F4AE4"/>
    <w:rsid w:val="007F67DA"/>
    <w:rsid w:val="0080109C"/>
    <w:rsid w:val="00802750"/>
    <w:rsid w:val="008033AC"/>
    <w:rsid w:val="00803B22"/>
    <w:rsid w:val="00803C78"/>
    <w:rsid w:val="00805A7A"/>
    <w:rsid w:val="008065AB"/>
    <w:rsid w:val="008116A6"/>
    <w:rsid w:val="008127D4"/>
    <w:rsid w:val="0081456B"/>
    <w:rsid w:val="0081471E"/>
    <w:rsid w:val="00816E8B"/>
    <w:rsid w:val="00817C7B"/>
    <w:rsid w:val="00817FB7"/>
    <w:rsid w:val="00821C34"/>
    <w:rsid w:val="00823255"/>
    <w:rsid w:val="008236A3"/>
    <w:rsid w:val="008237D2"/>
    <w:rsid w:val="00825918"/>
    <w:rsid w:val="008264B8"/>
    <w:rsid w:val="008270F5"/>
    <w:rsid w:val="00830085"/>
    <w:rsid w:val="00830A86"/>
    <w:rsid w:val="008310CE"/>
    <w:rsid w:val="00833DCC"/>
    <w:rsid w:val="008368B2"/>
    <w:rsid w:val="008373BD"/>
    <w:rsid w:val="0084178F"/>
    <w:rsid w:val="008447FE"/>
    <w:rsid w:val="00846242"/>
    <w:rsid w:val="00846727"/>
    <w:rsid w:val="008509A3"/>
    <w:rsid w:val="00852372"/>
    <w:rsid w:val="008526F5"/>
    <w:rsid w:val="008531D8"/>
    <w:rsid w:val="00855D73"/>
    <w:rsid w:val="00857C92"/>
    <w:rsid w:val="00861230"/>
    <w:rsid w:val="0086187A"/>
    <w:rsid w:val="00863483"/>
    <w:rsid w:val="00864C23"/>
    <w:rsid w:val="00871CC7"/>
    <w:rsid w:val="00872F84"/>
    <w:rsid w:val="00873F8E"/>
    <w:rsid w:val="00874270"/>
    <w:rsid w:val="00875F7C"/>
    <w:rsid w:val="00876269"/>
    <w:rsid w:val="0087762B"/>
    <w:rsid w:val="00880580"/>
    <w:rsid w:val="00883B23"/>
    <w:rsid w:val="008907B0"/>
    <w:rsid w:val="00890AE9"/>
    <w:rsid w:val="008919F8"/>
    <w:rsid w:val="008941EE"/>
    <w:rsid w:val="00894DF4"/>
    <w:rsid w:val="008A00D1"/>
    <w:rsid w:val="008A055A"/>
    <w:rsid w:val="008A13E0"/>
    <w:rsid w:val="008A1C48"/>
    <w:rsid w:val="008A24F8"/>
    <w:rsid w:val="008A432C"/>
    <w:rsid w:val="008A51D5"/>
    <w:rsid w:val="008A6274"/>
    <w:rsid w:val="008B3DE5"/>
    <w:rsid w:val="008B48D5"/>
    <w:rsid w:val="008B58F3"/>
    <w:rsid w:val="008C1ACB"/>
    <w:rsid w:val="008C26A6"/>
    <w:rsid w:val="008C2D60"/>
    <w:rsid w:val="008C36BE"/>
    <w:rsid w:val="008C415B"/>
    <w:rsid w:val="008C45E9"/>
    <w:rsid w:val="008C6787"/>
    <w:rsid w:val="008C6CFC"/>
    <w:rsid w:val="008D0F23"/>
    <w:rsid w:val="008D10FE"/>
    <w:rsid w:val="008D36D3"/>
    <w:rsid w:val="008D5BD1"/>
    <w:rsid w:val="008D6614"/>
    <w:rsid w:val="008E2635"/>
    <w:rsid w:val="008E4715"/>
    <w:rsid w:val="008E5B44"/>
    <w:rsid w:val="008E70F9"/>
    <w:rsid w:val="008E7A47"/>
    <w:rsid w:val="008E7D01"/>
    <w:rsid w:val="008F0203"/>
    <w:rsid w:val="008F0CC7"/>
    <w:rsid w:val="008F172D"/>
    <w:rsid w:val="008F4348"/>
    <w:rsid w:val="008F446C"/>
    <w:rsid w:val="008F4552"/>
    <w:rsid w:val="008F4CFE"/>
    <w:rsid w:val="008F7AF4"/>
    <w:rsid w:val="00901C7F"/>
    <w:rsid w:val="00902D83"/>
    <w:rsid w:val="009033DE"/>
    <w:rsid w:val="009045D0"/>
    <w:rsid w:val="00904FB6"/>
    <w:rsid w:val="0090574B"/>
    <w:rsid w:val="00905898"/>
    <w:rsid w:val="00905FFD"/>
    <w:rsid w:val="00906CC0"/>
    <w:rsid w:val="00911B32"/>
    <w:rsid w:val="0091398C"/>
    <w:rsid w:val="00913D48"/>
    <w:rsid w:val="00914C82"/>
    <w:rsid w:val="00915612"/>
    <w:rsid w:val="00915B72"/>
    <w:rsid w:val="00920CC0"/>
    <w:rsid w:val="00921C30"/>
    <w:rsid w:val="00922C5C"/>
    <w:rsid w:val="009239E3"/>
    <w:rsid w:val="009241CB"/>
    <w:rsid w:val="00924A45"/>
    <w:rsid w:val="00927D48"/>
    <w:rsid w:val="00930739"/>
    <w:rsid w:val="00936F91"/>
    <w:rsid w:val="0093728A"/>
    <w:rsid w:val="00937425"/>
    <w:rsid w:val="00940D14"/>
    <w:rsid w:val="00943BF2"/>
    <w:rsid w:val="00945480"/>
    <w:rsid w:val="00945548"/>
    <w:rsid w:val="00946F1C"/>
    <w:rsid w:val="00947A2C"/>
    <w:rsid w:val="0095020E"/>
    <w:rsid w:val="009510F7"/>
    <w:rsid w:val="009521CB"/>
    <w:rsid w:val="00952E96"/>
    <w:rsid w:val="00953C8D"/>
    <w:rsid w:val="0095629E"/>
    <w:rsid w:val="00957AD5"/>
    <w:rsid w:val="00957AE4"/>
    <w:rsid w:val="009632FE"/>
    <w:rsid w:val="00967018"/>
    <w:rsid w:val="0096711D"/>
    <w:rsid w:val="00967D50"/>
    <w:rsid w:val="00970DE3"/>
    <w:rsid w:val="00971F33"/>
    <w:rsid w:val="009724BF"/>
    <w:rsid w:val="00972EB6"/>
    <w:rsid w:val="009735C9"/>
    <w:rsid w:val="00974AD5"/>
    <w:rsid w:val="009755F3"/>
    <w:rsid w:val="0097657A"/>
    <w:rsid w:val="00980BDF"/>
    <w:rsid w:val="00981B33"/>
    <w:rsid w:val="00981E1A"/>
    <w:rsid w:val="0098301E"/>
    <w:rsid w:val="009835CF"/>
    <w:rsid w:val="00986553"/>
    <w:rsid w:val="00993790"/>
    <w:rsid w:val="00994A66"/>
    <w:rsid w:val="00994CE2"/>
    <w:rsid w:val="009958F0"/>
    <w:rsid w:val="00996E02"/>
    <w:rsid w:val="00997F9E"/>
    <w:rsid w:val="009A0845"/>
    <w:rsid w:val="009A277F"/>
    <w:rsid w:val="009A27AB"/>
    <w:rsid w:val="009A285A"/>
    <w:rsid w:val="009A3B08"/>
    <w:rsid w:val="009A3E33"/>
    <w:rsid w:val="009A5824"/>
    <w:rsid w:val="009B13E0"/>
    <w:rsid w:val="009B2ABF"/>
    <w:rsid w:val="009B3BAA"/>
    <w:rsid w:val="009B4192"/>
    <w:rsid w:val="009B7F61"/>
    <w:rsid w:val="009C00C6"/>
    <w:rsid w:val="009C097A"/>
    <w:rsid w:val="009C2881"/>
    <w:rsid w:val="009C4347"/>
    <w:rsid w:val="009C461E"/>
    <w:rsid w:val="009C48E9"/>
    <w:rsid w:val="009C4B96"/>
    <w:rsid w:val="009C566D"/>
    <w:rsid w:val="009D0132"/>
    <w:rsid w:val="009D69F2"/>
    <w:rsid w:val="009D6C9D"/>
    <w:rsid w:val="009E0B1C"/>
    <w:rsid w:val="009E0EE9"/>
    <w:rsid w:val="009E1DDC"/>
    <w:rsid w:val="009E2781"/>
    <w:rsid w:val="009E3383"/>
    <w:rsid w:val="009E5D0E"/>
    <w:rsid w:val="009E6839"/>
    <w:rsid w:val="009E7DA5"/>
    <w:rsid w:val="009F0BAF"/>
    <w:rsid w:val="009F1AE7"/>
    <w:rsid w:val="009F2CBE"/>
    <w:rsid w:val="009F39D0"/>
    <w:rsid w:val="009F3BDF"/>
    <w:rsid w:val="009F4203"/>
    <w:rsid w:val="009F693A"/>
    <w:rsid w:val="009F6E88"/>
    <w:rsid w:val="009F71E6"/>
    <w:rsid w:val="009F7B06"/>
    <w:rsid w:val="009F7CFD"/>
    <w:rsid w:val="009F7E79"/>
    <w:rsid w:val="00A00024"/>
    <w:rsid w:val="00A029DF"/>
    <w:rsid w:val="00A03218"/>
    <w:rsid w:val="00A06779"/>
    <w:rsid w:val="00A10D66"/>
    <w:rsid w:val="00A126C9"/>
    <w:rsid w:val="00A143B2"/>
    <w:rsid w:val="00A1654A"/>
    <w:rsid w:val="00A20267"/>
    <w:rsid w:val="00A2061E"/>
    <w:rsid w:val="00A21824"/>
    <w:rsid w:val="00A24E8F"/>
    <w:rsid w:val="00A3154F"/>
    <w:rsid w:val="00A32A29"/>
    <w:rsid w:val="00A334AB"/>
    <w:rsid w:val="00A335D9"/>
    <w:rsid w:val="00A33798"/>
    <w:rsid w:val="00A34937"/>
    <w:rsid w:val="00A35E5A"/>
    <w:rsid w:val="00A367E6"/>
    <w:rsid w:val="00A36E4F"/>
    <w:rsid w:val="00A370A3"/>
    <w:rsid w:val="00A41427"/>
    <w:rsid w:val="00A4403E"/>
    <w:rsid w:val="00A50A15"/>
    <w:rsid w:val="00A51043"/>
    <w:rsid w:val="00A5176C"/>
    <w:rsid w:val="00A52851"/>
    <w:rsid w:val="00A53572"/>
    <w:rsid w:val="00A5481B"/>
    <w:rsid w:val="00A54977"/>
    <w:rsid w:val="00A56347"/>
    <w:rsid w:val="00A56CC6"/>
    <w:rsid w:val="00A62D1A"/>
    <w:rsid w:val="00A64AEB"/>
    <w:rsid w:val="00A663FE"/>
    <w:rsid w:val="00A6717D"/>
    <w:rsid w:val="00A671BE"/>
    <w:rsid w:val="00A704D3"/>
    <w:rsid w:val="00A716AC"/>
    <w:rsid w:val="00A71BC0"/>
    <w:rsid w:val="00A71FA9"/>
    <w:rsid w:val="00A7205D"/>
    <w:rsid w:val="00A72106"/>
    <w:rsid w:val="00A72BF3"/>
    <w:rsid w:val="00A72F08"/>
    <w:rsid w:val="00A73FD2"/>
    <w:rsid w:val="00A74F32"/>
    <w:rsid w:val="00A75B4E"/>
    <w:rsid w:val="00A77825"/>
    <w:rsid w:val="00A77CD1"/>
    <w:rsid w:val="00A81187"/>
    <w:rsid w:val="00A84E78"/>
    <w:rsid w:val="00A85326"/>
    <w:rsid w:val="00A855A0"/>
    <w:rsid w:val="00A87F4D"/>
    <w:rsid w:val="00A91DE0"/>
    <w:rsid w:val="00A92CC4"/>
    <w:rsid w:val="00A933F7"/>
    <w:rsid w:val="00A95B3C"/>
    <w:rsid w:val="00A96BD4"/>
    <w:rsid w:val="00A9728D"/>
    <w:rsid w:val="00AA1143"/>
    <w:rsid w:val="00AA271F"/>
    <w:rsid w:val="00AA2BD7"/>
    <w:rsid w:val="00AA6729"/>
    <w:rsid w:val="00AB08C0"/>
    <w:rsid w:val="00AB09A3"/>
    <w:rsid w:val="00AB1ED1"/>
    <w:rsid w:val="00AB2BA6"/>
    <w:rsid w:val="00AB4C67"/>
    <w:rsid w:val="00AB5BC2"/>
    <w:rsid w:val="00AB6842"/>
    <w:rsid w:val="00AB7C69"/>
    <w:rsid w:val="00AC199D"/>
    <w:rsid w:val="00AC23E9"/>
    <w:rsid w:val="00AC28D2"/>
    <w:rsid w:val="00AC4A44"/>
    <w:rsid w:val="00AC4B58"/>
    <w:rsid w:val="00AC5704"/>
    <w:rsid w:val="00AC6090"/>
    <w:rsid w:val="00AC6C5A"/>
    <w:rsid w:val="00AC7BC9"/>
    <w:rsid w:val="00AD017D"/>
    <w:rsid w:val="00AD0BE2"/>
    <w:rsid w:val="00AD1162"/>
    <w:rsid w:val="00AD5921"/>
    <w:rsid w:val="00AD675D"/>
    <w:rsid w:val="00AD6B35"/>
    <w:rsid w:val="00AD708A"/>
    <w:rsid w:val="00AD774D"/>
    <w:rsid w:val="00AE1203"/>
    <w:rsid w:val="00AE1AA6"/>
    <w:rsid w:val="00AE2647"/>
    <w:rsid w:val="00AE3697"/>
    <w:rsid w:val="00AE501D"/>
    <w:rsid w:val="00AE5D64"/>
    <w:rsid w:val="00AE697A"/>
    <w:rsid w:val="00AE6F49"/>
    <w:rsid w:val="00AF22C4"/>
    <w:rsid w:val="00AF2478"/>
    <w:rsid w:val="00AF272C"/>
    <w:rsid w:val="00AF40B2"/>
    <w:rsid w:val="00AF47AB"/>
    <w:rsid w:val="00AF52D6"/>
    <w:rsid w:val="00AF7B5D"/>
    <w:rsid w:val="00B00711"/>
    <w:rsid w:val="00B007A7"/>
    <w:rsid w:val="00B028D8"/>
    <w:rsid w:val="00B037C4"/>
    <w:rsid w:val="00B038D9"/>
    <w:rsid w:val="00B03ECA"/>
    <w:rsid w:val="00B04DC1"/>
    <w:rsid w:val="00B053C3"/>
    <w:rsid w:val="00B05E19"/>
    <w:rsid w:val="00B07B0C"/>
    <w:rsid w:val="00B12028"/>
    <w:rsid w:val="00B13F7B"/>
    <w:rsid w:val="00B15164"/>
    <w:rsid w:val="00B15420"/>
    <w:rsid w:val="00B16BE7"/>
    <w:rsid w:val="00B211C7"/>
    <w:rsid w:val="00B21BD2"/>
    <w:rsid w:val="00B21DED"/>
    <w:rsid w:val="00B2226D"/>
    <w:rsid w:val="00B22603"/>
    <w:rsid w:val="00B232E5"/>
    <w:rsid w:val="00B234EF"/>
    <w:rsid w:val="00B24DE7"/>
    <w:rsid w:val="00B26C11"/>
    <w:rsid w:val="00B30854"/>
    <w:rsid w:val="00B35279"/>
    <w:rsid w:val="00B36081"/>
    <w:rsid w:val="00B361E9"/>
    <w:rsid w:val="00B37657"/>
    <w:rsid w:val="00B41D90"/>
    <w:rsid w:val="00B45CFC"/>
    <w:rsid w:val="00B4782F"/>
    <w:rsid w:val="00B50898"/>
    <w:rsid w:val="00B5158A"/>
    <w:rsid w:val="00B52126"/>
    <w:rsid w:val="00B528C7"/>
    <w:rsid w:val="00B52ADC"/>
    <w:rsid w:val="00B52B06"/>
    <w:rsid w:val="00B544A1"/>
    <w:rsid w:val="00B54646"/>
    <w:rsid w:val="00B56E48"/>
    <w:rsid w:val="00B61C21"/>
    <w:rsid w:val="00B638DC"/>
    <w:rsid w:val="00B646FF"/>
    <w:rsid w:val="00B67841"/>
    <w:rsid w:val="00B72B2A"/>
    <w:rsid w:val="00B74AD5"/>
    <w:rsid w:val="00B76356"/>
    <w:rsid w:val="00B77878"/>
    <w:rsid w:val="00B77B7D"/>
    <w:rsid w:val="00B815F5"/>
    <w:rsid w:val="00B817E7"/>
    <w:rsid w:val="00B8261F"/>
    <w:rsid w:val="00B83128"/>
    <w:rsid w:val="00B837D2"/>
    <w:rsid w:val="00B83C60"/>
    <w:rsid w:val="00B8452C"/>
    <w:rsid w:val="00B84999"/>
    <w:rsid w:val="00B85336"/>
    <w:rsid w:val="00B85F60"/>
    <w:rsid w:val="00B871B1"/>
    <w:rsid w:val="00B90B30"/>
    <w:rsid w:val="00B92F04"/>
    <w:rsid w:val="00B94261"/>
    <w:rsid w:val="00B96DC1"/>
    <w:rsid w:val="00B9741A"/>
    <w:rsid w:val="00BA0541"/>
    <w:rsid w:val="00BA2963"/>
    <w:rsid w:val="00BA3AD5"/>
    <w:rsid w:val="00BA4450"/>
    <w:rsid w:val="00BA4F2F"/>
    <w:rsid w:val="00BA5293"/>
    <w:rsid w:val="00BA55B6"/>
    <w:rsid w:val="00BA5B8F"/>
    <w:rsid w:val="00BA668A"/>
    <w:rsid w:val="00BA7FB3"/>
    <w:rsid w:val="00BB22D2"/>
    <w:rsid w:val="00BB2F13"/>
    <w:rsid w:val="00BB5598"/>
    <w:rsid w:val="00BB64B6"/>
    <w:rsid w:val="00BC0237"/>
    <w:rsid w:val="00BC150F"/>
    <w:rsid w:val="00BC293D"/>
    <w:rsid w:val="00BC3A35"/>
    <w:rsid w:val="00BC5744"/>
    <w:rsid w:val="00BC726B"/>
    <w:rsid w:val="00BC7809"/>
    <w:rsid w:val="00BD09AD"/>
    <w:rsid w:val="00BD14E0"/>
    <w:rsid w:val="00BD1A8E"/>
    <w:rsid w:val="00BD1CB0"/>
    <w:rsid w:val="00BD2E10"/>
    <w:rsid w:val="00BD519D"/>
    <w:rsid w:val="00BD51AC"/>
    <w:rsid w:val="00BD5A8C"/>
    <w:rsid w:val="00BE0CF0"/>
    <w:rsid w:val="00BE2AB9"/>
    <w:rsid w:val="00BE3609"/>
    <w:rsid w:val="00BE615F"/>
    <w:rsid w:val="00BE6F9A"/>
    <w:rsid w:val="00BF259B"/>
    <w:rsid w:val="00BF2A59"/>
    <w:rsid w:val="00BF3057"/>
    <w:rsid w:val="00BF37C2"/>
    <w:rsid w:val="00BF59AB"/>
    <w:rsid w:val="00C00103"/>
    <w:rsid w:val="00C0093C"/>
    <w:rsid w:val="00C01B3E"/>
    <w:rsid w:val="00C01CEB"/>
    <w:rsid w:val="00C0582A"/>
    <w:rsid w:val="00C0595E"/>
    <w:rsid w:val="00C068FE"/>
    <w:rsid w:val="00C06923"/>
    <w:rsid w:val="00C07034"/>
    <w:rsid w:val="00C100A2"/>
    <w:rsid w:val="00C10ECB"/>
    <w:rsid w:val="00C15461"/>
    <w:rsid w:val="00C15BAE"/>
    <w:rsid w:val="00C16A98"/>
    <w:rsid w:val="00C203F1"/>
    <w:rsid w:val="00C20EB1"/>
    <w:rsid w:val="00C213BE"/>
    <w:rsid w:val="00C21B53"/>
    <w:rsid w:val="00C21F80"/>
    <w:rsid w:val="00C22633"/>
    <w:rsid w:val="00C23096"/>
    <w:rsid w:val="00C2491B"/>
    <w:rsid w:val="00C2572F"/>
    <w:rsid w:val="00C25CE7"/>
    <w:rsid w:val="00C27EAF"/>
    <w:rsid w:val="00C30A53"/>
    <w:rsid w:val="00C31D71"/>
    <w:rsid w:val="00C32AA6"/>
    <w:rsid w:val="00C33AAC"/>
    <w:rsid w:val="00C361EB"/>
    <w:rsid w:val="00C37338"/>
    <w:rsid w:val="00C373EC"/>
    <w:rsid w:val="00C40D9D"/>
    <w:rsid w:val="00C4117D"/>
    <w:rsid w:val="00C43130"/>
    <w:rsid w:val="00C4427F"/>
    <w:rsid w:val="00C457BE"/>
    <w:rsid w:val="00C45D66"/>
    <w:rsid w:val="00C47529"/>
    <w:rsid w:val="00C50097"/>
    <w:rsid w:val="00C50935"/>
    <w:rsid w:val="00C50D95"/>
    <w:rsid w:val="00C52391"/>
    <w:rsid w:val="00C558D4"/>
    <w:rsid w:val="00C5754C"/>
    <w:rsid w:val="00C60A89"/>
    <w:rsid w:val="00C610D5"/>
    <w:rsid w:val="00C61C28"/>
    <w:rsid w:val="00C632C3"/>
    <w:rsid w:val="00C6340B"/>
    <w:rsid w:val="00C64A6F"/>
    <w:rsid w:val="00C64E0E"/>
    <w:rsid w:val="00C652A4"/>
    <w:rsid w:val="00C65DC8"/>
    <w:rsid w:val="00C66CF9"/>
    <w:rsid w:val="00C70B03"/>
    <w:rsid w:val="00C75343"/>
    <w:rsid w:val="00C778F1"/>
    <w:rsid w:val="00C81419"/>
    <w:rsid w:val="00C829C1"/>
    <w:rsid w:val="00C83F4F"/>
    <w:rsid w:val="00C84743"/>
    <w:rsid w:val="00C84E8E"/>
    <w:rsid w:val="00C8540A"/>
    <w:rsid w:val="00C92EBE"/>
    <w:rsid w:val="00C944DB"/>
    <w:rsid w:val="00C96C4E"/>
    <w:rsid w:val="00C978F1"/>
    <w:rsid w:val="00CA40DB"/>
    <w:rsid w:val="00CA5EA2"/>
    <w:rsid w:val="00CA70B5"/>
    <w:rsid w:val="00CA749D"/>
    <w:rsid w:val="00CB0246"/>
    <w:rsid w:val="00CB120A"/>
    <w:rsid w:val="00CB25F6"/>
    <w:rsid w:val="00CB6766"/>
    <w:rsid w:val="00CB7B41"/>
    <w:rsid w:val="00CC026D"/>
    <w:rsid w:val="00CC0752"/>
    <w:rsid w:val="00CC1A04"/>
    <w:rsid w:val="00CC722B"/>
    <w:rsid w:val="00CD0AE9"/>
    <w:rsid w:val="00CD0BBC"/>
    <w:rsid w:val="00CD0D4A"/>
    <w:rsid w:val="00CD3904"/>
    <w:rsid w:val="00CE1B93"/>
    <w:rsid w:val="00CE2B07"/>
    <w:rsid w:val="00CE7BF3"/>
    <w:rsid w:val="00CF09C4"/>
    <w:rsid w:val="00CF0CA1"/>
    <w:rsid w:val="00CF2366"/>
    <w:rsid w:val="00CF242C"/>
    <w:rsid w:val="00CF4250"/>
    <w:rsid w:val="00CF4283"/>
    <w:rsid w:val="00CF5F34"/>
    <w:rsid w:val="00CF6398"/>
    <w:rsid w:val="00D004C1"/>
    <w:rsid w:val="00D00B9B"/>
    <w:rsid w:val="00D0245E"/>
    <w:rsid w:val="00D03DF9"/>
    <w:rsid w:val="00D05CD3"/>
    <w:rsid w:val="00D11059"/>
    <w:rsid w:val="00D148B9"/>
    <w:rsid w:val="00D1698B"/>
    <w:rsid w:val="00D17A72"/>
    <w:rsid w:val="00D17AF7"/>
    <w:rsid w:val="00D21565"/>
    <w:rsid w:val="00D21AF3"/>
    <w:rsid w:val="00D2248E"/>
    <w:rsid w:val="00D226D0"/>
    <w:rsid w:val="00D22F24"/>
    <w:rsid w:val="00D252CD"/>
    <w:rsid w:val="00D25A5F"/>
    <w:rsid w:val="00D25DA8"/>
    <w:rsid w:val="00D267C8"/>
    <w:rsid w:val="00D27EB9"/>
    <w:rsid w:val="00D31055"/>
    <w:rsid w:val="00D32009"/>
    <w:rsid w:val="00D3279C"/>
    <w:rsid w:val="00D3514D"/>
    <w:rsid w:val="00D36C7F"/>
    <w:rsid w:val="00D36F63"/>
    <w:rsid w:val="00D371B4"/>
    <w:rsid w:val="00D41CBF"/>
    <w:rsid w:val="00D4220C"/>
    <w:rsid w:val="00D43722"/>
    <w:rsid w:val="00D43E52"/>
    <w:rsid w:val="00D454C3"/>
    <w:rsid w:val="00D472EA"/>
    <w:rsid w:val="00D52CA7"/>
    <w:rsid w:val="00D53326"/>
    <w:rsid w:val="00D54AA3"/>
    <w:rsid w:val="00D56A97"/>
    <w:rsid w:val="00D56FD2"/>
    <w:rsid w:val="00D574E6"/>
    <w:rsid w:val="00D57A80"/>
    <w:rsid w:val="00D57D64"/>
    <w:rsid w:val="00D61106"/>
    <w:rsid w:val="00D612D0"/>
    <w:rsid w:val="00D625A8"/>
    <w:rsid w:val="00D629F4"/>
    <w:rsid w:val="00D70527"/>
    <w:rsid w:val="00D71F7A"/>
    <w:rsid w:val="00D73A06"/>
    <w:rsid w:val="00D74893"/>
    <w:rsid w:val="00D74AD0"/>
    <w:rsid w:val="00D75820"/>
    <w:rsid w:val="00D76133"/>
    <w:rsid w:val="00D76F99"/>
    <w:rsid w:val="00D7744F"/>
    <w:rsid w:val="00D817F2"/>
    <w:rsid w:val="00D82E5E"/>
    <w:rsid w:val="00D86BE3"/>
    <w:rsid w:val="00D90994"/>
    <w:rsid w:val="00D90D0C"/>
    <w:rsid w:val="00D91887"/>
    <w:rsid w:val="00D91E5F"/>
    <w:rsid w:val="00D940BD"/>
    <w:rsid w:val="00D941A5"/>
    <w:rsid w:val="00DA10D3"/>
    <w:rsid w:val="00DA11B5"/>
    <w:rsid w:val="00DA130B"/>
    <w:rsid w:val="00DA272C"/>
    <w:rsid w:val="00DA4A7D"/>
    <w:rsid w:val="00DA56F2"/>
    <w:rsid w:val="00DA6D67"/>
    <w:rsid w:val="00DA7888"/>
    <w:rsid w:val="00DB0660"/>
    <w:rsid w:val="00DB167B"/>
    <w:rsid w:val="00DB16E8"/>
    <w:rsid w:val="00DB22A8"/>
    <w:rsid w:val="00DB3BAA"/>
    <w:rsid w:val="00DB3D6C"/>
    <w:rsid w:val="00DB447D"/>
    <w:rsid w:val="00DB4DA6"/>
    <w:rsid w:val="00DB60E0"/>
    <w:rsid w:val="00DC2CE6"/>
    <w:rsid w:val="00DC2F9E"/>
    <w:rsid w:val="00DC3151"/>
    <w:rsid w:val="00DC3515"/>
    <w:rsid w:val="00DC3738"/>
    <w:rsid w:val="00DC5F03"/>
    <w:rsid w:val="00DC6C2B"/>
    <w:rsid w:val="00DC73E6"/>
    <w:rsid w:val="00DC7E2B"/>
    <w:rsid w:val="00DD0762"/>
    <w:rsid w:val="00DD1142"/>
    <w:rsid w:val="00DD3437"/>
    <w:rsid w:val="00DD3765"/>
    <w:rsid w:val="00DD4EFB"/>
    <w:rsid w:val="00DD570D"/>
    <w:rsid w:val="00DE0920"/>
    <w:rsid w:val="00DE1218"/>
    <w:rsid w:val="00DE27D2"/>
    <w:rsid w:val="00DE5501"/>
    <w:rsid w:val="00DF052E"/>
    <w:rsid w:val="00DF0E6C"/>
    <w:rsid w:val="00DF138A"/>
    <w:rsid w:val="00DF1CA7"/>
    <w:rsid w:val="00DF1E2D"/>
    <w:rsid w:val="00DF323E"/>
    <w:rsid w:val="00DF43D2"/>
    <w:rsid w:val="00DF51C7"/>
    <w:rsid w:val="00DF550C"/>
    <w:rsid w:val="00DF738D"/>
    <w:rsid w:val="00E00C9B"/>
    <w:rsid w:val="00E00EB1"/>
    <w:rsid w:val="00E04FB8"/>
    <w:rsid w:val="00E0782B"/>
    <w:rsid w:val="00E1021C"/>
    <w:rsid w:val="00E10736"/>
    <w:rsid w:val="00E120CE"/>
    <w:rsid w:val="00E139D2"/>
    <w:rsid w:val="00E143E4"/>
    <w:rsid w:val="00E147B5"/>
    <w:rsid w:val="00E2177A"/>
    <w:rsid w:val="00E2308A"/>
    <w:rsid w:val="00E23A54"/>
    <w:rsid w:val="00E23C69"/>
    <w:rsid w:val="00E2478F"/>
    <w:rsid w:val="00E24E9A"/>
    <w:rsid w:val="00E24F9C"/>
    <w:rsid w:val="00E303B8"/>
    <w:rsid w:val="00E30C99"/>
    <w:rsid w:val="00E33D13"/>
    <w:rsid w:val="00E36D73"/>
    <w:rsid w:val="00E36F50"/>
    <w:rsid w:val="00E37B0D"/>
    <w:rsid w:val="00E40485"/>
    <w:rsid w:val="00E417A3"/>
    <w:rsid w:val="00E43F22"/>
    <w:rsid w:val="00E44634"/>
    <w:rsid w:val="00E4476E"/>
    <w:rsid w:val="00E471E3"/>
    <w:rsid w:val="00E53CAB"/>
    <w:rsid w:val="00E54107"/>
    <w:rsid w:val="00E548E8"/>
    <w:rsid w:val="00E54CD4"/>
    <w:rsid w:val="00E55189"/>
    <w:rsid w:val="00E56F93"/>
    <w:rsid w:val="00E57C5E"/>
    <w:rsid w:val="00E63008"/>
    <w:rsid w:val="00E648A1"/>
    <w:rsid w:val="00E6497A"/>
    <w:rsid w:val="00E66420"/>
    <w:rsid w:val="00E6728E"/>
    <w:rsid w:val="00E70B29"/>
    <w:rsid w:val="00E718CC"/>
    <w:rsid w:val="00E7243D"/>
    <w:rsid w:val="00E731BA"/>
    <w:rsid w:val="00E748F4"/>
    <w:rsid w:val="00E7683E"/>
    <w:rsid w:val="00E774A4"/>
    <w:rsid w:val="00E8138B"/>
    <w:rsid w:val="00E82515"/>
    <w:rsid w:val="00E82625"/>
    <w:rsid w:val="00E82760"/>
    <w:rsid w:val="00E85D64"/>
    <w:rsid w:val="00E86EC1"/>
    <w:rsid w:val="00E87DAE"/>
    <w:rsid w:val="00E91425"/>
    <w:rsid w:val="00E92187"/>
    <w:rsid w:val="00E92381"/>
    <w:rsid w:val="00E92EBA"/>
    <w:rsid w:val="00E945E5"/>
    <w:rsid w:val="00EA13E7"/>
    <w:rsid w:val="00EA2CB2"/>
    <w:rsid w:val="00EA48FA"/>
    <w:rsid w:val="00EA4C5B"/>
    <w:rsid w:val="00EA5441"/>
    <w:rsid w:val="00EA76F4"/>
    <w:rsid w:val="00EB089D"/>
    <w:rsid w:val="00EB308B"/>
    <w:rsid w:val="00EB513D"/>
    <w:rsid w:val="00EB5E79"/>
    <w:rsid w:val="00EB690B"/>
    <w:rsid w:val="00EB7EED"/>
    <w:rsid w:val="00EC0578"/>
    <w:rsid w:val="00EC0BEA"/>
    <w:rsid w:val="00EC1D2A"/>
    <w:rsid w:val="00EC1D47"/>
    <w:rsid w:val="00EC1D64"/>
    <w:rsid w:val="00EC2998"/>
    <w:rsid w:val="00EC7C1C"/>
    <w:rsid w:val="00ED07D9"/>
    <w:rsid w:val="00ED21C8"/>
    <w:rsid w:val="00ED240D"/>
    <w:rsid w:val="00ED25BF"/>
    <w:rsid w:val="00ED2814"/>
    <w:rsid w:val="00ED5E95"/>
    <w:rsid w:val="00ED62E7"/>
    <w:rsid w:val="00ED6631"/>
    <w:rsid w:val="00EE151E"/>
    <w:rsid w:val="00EE156F"/>
    <w:rsid w:val="00EE1D28"/>
    <w:rsid w:val="00EE2021"/>
    <w:rsid w:val="00EE489E"/>
    <w:rsid w:val="00EE71B8"/>
    <w:rsid w:val="00EE787F"/>
    <w:rsid w:val="00EF1FE8"/>
    <w:rsid w:val="00EF4761"/>
    <w:rsid w:val="00EF52CB"/>
    <w:rsid w:val="00EF5F1C"/>
    <w:rsid w:val="00EF6A45"/>
    <w:rsid w:val="00EF6ABC"/>
    <w:rsid w:val="00F00BF0"/>
    <w:rsid w:val="00F00F83"/>
    <w:rsid w:val="00F01216"/>
    <w:rsid w:val="00F016D8"/>
    <w:rsid w:val="00F0179F"/>
    <w:rsid w:val="00F037BB"/>
    <w:rsid w:val="00F040C4"/>
    <w:rsid w:val="00F0489D"/>
    <w:rsid w:val="00F04EE7"/>
    <w:rsid w:val="00F05430"/>
    <w:rsid w:val="00F06845"/>
    <w:rsid w:val="00F069A8"/>
    <w:rsid w:val="00F108C6"/>
    <w:rsid w:val="00F11828"/>
    <w:rsid w:val="00F1232E"/>
    <w:rsid w:val="00F12DBD"/>
    <w:rsid w:val="00F137CB"/>
    <w:rsid w:val="00F17435"/>
    <w:rsid w:val="00F20434"/>
    <w:rsid w:val="00F20DEE"/>
    <w:rsid w:val="00F22328"/>
    <w:rsid w:val="00F2240C"/>
    <w:rsid w:val="00F24889"/>
    <w:rsid w:val="00F26711"/>
    <w:rsid w:val="00F317E8"/>
    <w:rsid w:val="00F328CC"/>
    <w:rsid w:val="00F33763"/>
    <w:rsid w:val="00F34889"/>
    <w:rsid w:val="00F37E2A"/>
    <w:rsid w:val="00F4284E"/>
    <w:rsid w:val="00F42BBB"/>
    <w:rsid w:val="00F46161"/>
    <w:rsid w:val="00F47C7B"/>
    <w:rsid w:val="00F518C5"/>
    <w:rsid w:val="00F52559"/>
    <w:rsid w:val="00F546E8"/>
    <w:rsid w:val="00F56777"/>
    <w:rsid w:val="00F575E5"/>
    <w:rsid w:val="00F57A14"/>
    <w:rsid w:val="00F60D27"/>
    <w:rsid w:val="00F67928"/>
    <w:rsid w:val="00F67D63"/>
    <w:rsid w:val="00F7048A"/>
    <w:rsid w:val="00F70795"/>
    <w:rsid w:val="00F707AD"/>
    <w:rsid w:val="00F71A52"/>
    <w:rsid w:val="00F71BEB"/>
    <w:rsid w:val="00F73520"/>
    <w:rsid w:val="00F73F14"/>
    <w:rsid w:val="00F76391"/>
    <w:rsid w:val="00F77017"/>
    <w:rsid w:val="00F772B1"/>
    <w:rsid w:val="00F77788"/>
    <w:rsid w:val="00F77A1C"/>
    <w:rsid w:val="00F830AD"/>
    <w:rsid w:val="00F83AB7"/>
    <w:rsid w:val="00F90CF8"/>
    <w:rsid w:val="00F910B0"/>
    <w:rsid w:val="00F922C0"/>
    <w:rsid w:val="00F92595"/>
    <w:rsid w:val="00F929AF"/>
    <w:rsid w:val="00F934E4"/>
    <w:rsid w:val="00F94746"/>
    <w:rsid w:val="00F94F45"/>
    <w:rsid w:val="00F969CD"/>
    <w:rsid w:val="00FA08D1"/>
    <w:rsid w:val="00FA1118"/>
    <w:rsid w:val="00FA23BA"/>
    <w:rsid w:val="00FA3596"/>
    <w:rsid w:val="00FA3BF9"/>
    <w:rsid w:val="00FA5EF5"/>
    <w:rsid w:val="00FA70FE"/>
    <w:rsid w:val="00FA74F2"/>
    <w:rsid w:val="00FA7F2B"/>
    <w:rsid w:val="00FB19FA"/>
    <w:rsid w:val="00FB6D58"/>
    <w:rsid w:val="00FB7546"/>
    <w:rsid w:val="00FC1369"/>
    <w:rsid w:val="00FC33F8"/>
    <w:rsid w:val="00FC49FB"/>
    <w:rsid w:val="00FC5422"/>
    <w:rsid w:val="00FC5727"/>
    <w:rsid w:val="00FC7096"/>
    <w:rsid w:val="00FD2538"/>
    <w:rsid w:val="00FD353B"/>
    <w:rsid w:val="00FD3F9C"/>
    <w:rsid w:val="00FD51DA"/>
    <w:rsid w:val="00FD68E6"/>
    <w:rsid w:val="00FD6EB6"/>
    <w:rsid w:val="00FE0D0F"/>
    <w:rsid w:val="00FE1DCA"/>
    <w:rsid w:val="00FE230E"/>
    <w:rsid w:val="00FE7208"/>
    <w:rsid w:val="00FE7577"/>
    <w:rsid w:val="00FF48E0"/>
    <w:rsid w:val="00FF5C7D"/>
    <w:rsid w:val="00FF6007"/>
    <w:rsid w:val="102733F1"/>
    <w:rsid w:val="12B5E8EC"/>
    <w:rsid w:val="14FA02FE"/>
    <w:rsid w:val="16967575"/>
    <w:rsid w:val="1FE7768C"/>
    <w:rsid w:val="2644A0EA"/>
    <w:rsid w:val="26644B2B"/>
    <w:rsid w:val="2EE7401A"/>
    <w:rsid w:val="32B02C3A"/>
    <w:rsid w:val="39106B24"/>
    <w:rsid w:val="3960CA13"/>
    <w:rsid w:val="3AE3FA6A"/>
    <w:rsid w:val="409DC430"/>
    <w:rsid w:val="46A71901"/>
    <w:rsid w:val="47045A94"/>
    <w:rsid w:val="47047D8F"/>
    <w:rsid w:val="4C8D261A"/>
    <w:rsid w:val="4D5548A6"/>
    <w:rsid w:val="4D8AEE37"/>
    <w:rsid w:val="557B9B10"/>
    <w:rsid w:val="55D73865"/>
    <w:rsid w:val="56A4A761"/>
    <w:rsid w:val="5AA216CB"/>
    <w:rsid w:val="5BE3C811"/>
    <w:rsid w:val="63351EE1"/>
    <w:rsid w:val="6612BDBD"/>
    <w:rsid w:val="67357CC1"/>
    <w:rsid w:val="6E09470B"/>
    <w:rsid w:val="6E6178E0"/>
    <w:rsid w:val="73E4E4F7"/>
    <w:rsid w:val="758F934A"/>
    <w:rsid w:val="761E785B"/>
    <w:rsid w:val="774292CF"/>
    <w:rsid w:val="7E6D523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1F564AA6"/>
  <w15:docId w15:val="{58232C04-4970-48A3-A58A-648DAE42EB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Open Sans" w:eastAsia="MS Mincho" w:hAnsi="Open Sans" w:cs="Times New Roman"/>
        <w:lang w:val="en-US" w:eastAsia="en-US" w:bidi="ar-SA"/>
      </w:rPr>
    </w:rPrDefault>
    <w:pPrDefault/>
  </w:docDefaults>
  <w:latentStyles w:defLockedState="0" w:defUIPriority="99" w:defSemiHidden="0" w:defUnhideWhenUsed="0" w:defQFormat="0" w:count="376">
    <w:lsdException w:name="Normal" w:uiPriority="0"/>
    <w:lsdException w:name="heading 1" w:uiPriority="0" w:qFormat="1"/>
    <w:lsdException w:name="heading 2" w:uiPriority="0" w:unhideWhenUsed="1" w:qFormat="1"/>
    <w:lsdException w:name="heading 3" w:uiPriority="9" w:unhideWhenUsed="1" w:qFormat="1"/>
    <w:lsdException w:name="heading 4" w:uiPriority="9" w:unhideWhenUsed="1" w:qFormat="1"/>
    <w:lsdException w:name="heading 5" w:uiPriority="9" w:unhideWhenUsed="1" w:qFormat="1"/>
    <w:lsdException w:name="heading 6" w:uiPriority="9" w:unhideWhenUsed="1"/>
    <w:lsdException w:name="heading 7" w:uiPriority="0" w:unhideWhenUsed="1"/>
    <w:lsdException w:name="heading 8" w:uiPriority="0" w:unhideWhenUsed="1"/>
    <w:lsdException w:name="heading 9" w:uiPriority="0" w:unhideWhenUsed="1"/>
    <w:lsdException w:name="index 1" w:uiPriority="0" w:unhideWhenUsed="1"/>
    <w:lsdException w:name="index 2" w:uiPriority="0" w:unhideWhenUsed="1"/>
    <w:lsdException w:name="index 3" w:uiPriority="0"/>
    <w:lsdException w:name="index 4" w:uiPriority="0"/>
    <w:lsdException w:name="index 5" w:uiPriority="0"/>
    <w:lsdException w:name="index 6" w:uiPriority="0"/>
    <w:lsdException w:name="index 7" w:uiPriority="0"/>
    <w:lsdException w:name="index 8" w:uiPriority="0"/>
    <w:lsdException w:name="index 9" w:uiPriority="0"/>
    <w:lsdException w:name="toc 1" w:uiPriority="39" w:unhideWhenUsed="1"/>
    <w:lsdException w:name="toc 2" w:uiPriority="39" w:unhideWhenUsed="1"/>
    <w:lsdException w:name="toc 3" w:uiPriority="39" w:unhideWhenUsed="1"/>
    <w:lsdException w:name="toc 4" w:uiPriority="39" w:unhideWhenUsed="1"/>
    <w:lsdException w:name="toc 5" w:uiPriority="39"/>
    <w:lsdException w:name="toc 6" w:uiPriority="39"/>
    <w:lsdException w:name="toc 7" w:uiPriority="39"/>
    <w:lsdException w:name="toc 8" w:uiPriority="39"/>
    <w:lsdException w:name="toc 9" w:uiPriority="39"/>
    <w:lsdException w:name="Normal Indent" w:uiPriority="0"/>
    <w:lsdException w:name="footnote text" w:uiPriority="0" w:unhideWhenUsed="1"/>
    <w:lsdException w:name="annotation text" w:unhideWhenUsed="1"/>
    <w:lsdException w:name="header" w:uiPriority="0" w:unhideWhenUsed="1"/>
    <w:lsdException w:name="footer" w:unhideWhenUsed="1"/>
    <w:lsdException w:name="index heading" w:uiPriority="0"/>
    <w:lsdException w:name="caption" w:uiPriority="35"/>
    <w:lsdException w:name="table of figures" w:unhideWhenUsed="1"/>
    <w:lsdException w:name="envelope address" w:uiPriority="0"/>
    <w:lsdException w:name="envelope return" w:uiPriority="0"/>
    <w:lsdException w:name="footnote reference" w:semiHidden="1" w:unhideWhenUsed="1"/>
    <w:lsdException w:name="annotation reference" w:semiHidden="1" w:unhideWhenUsed="1" w:qFormat="1"/>
    <w:lsdException w:name="line number" w:semiHidden="1" w:unhideWhenUsed="1"/>
    <w:lsdException w:name="page number" w:uiPriority="0"/>
    <w:lsdException w:name="endnote reference" w:semiHidden="1" w:unhideWhenUsed="1"/>
    <w:lsdException w:name="endnote text" w:uiPriority="0"/>
    <w:lsdException w:name="table of authorities" w:uiPriority="0"/>
    <w:lsdException w:name="macro" w:uiPriority="0"/>
    <w:lsdException w:name="toa heading" w:uiPriority="0"/>
    <w:lsdException w:name="List" w:uiPriority="0"/>
    <w:lsdException w:name="List Bullet" w:uiPriority="0" w:qFormat="1"/>
    <w:lsdException w:name="List Number" w:uiPriority="0" w:unhideWhenUsed="1" w:qFormat="1"/>
    <w:lsdException w:name="List 2" w:uiPriority="0"/>
    <w:lsdException w:name="List 3" w:uiPriority="0"/>
    <w:lsdException w:name="List 4" w:uiPriority="0"/>
    <w:lsdException w:name="List 5" w:uiPriority="0"/>
    <w:lsdException w:name="List Bullet 2" w:uiPriority="0"/>
    <w:lsdException w:name="List Bullet 3" w:uiPriority="0" w:unhideWhenUsed="1"/>
    <w:lsdException w:name="List Bullet 4" w:uiPriority="0"/>
    <w:lsdException w:name="List Bullet 5" w:uiPriority="0"/>
    <w:lsdException w:name="List Number 2" w:uiPriority="0" w:unhideWhenUsed="1"/>
    <w:lsdException w:name="List Number 3" w:uiPriority="0" w:unhideWhenUsed="1"/>
    <w:lsdException w:name="List Number 4" w:uiPriority="0"/>
    <w:lsdException w:name="List Number 5" w:uiPriority="0"/>
    <w:lsdException w:name="Title" w:uiPriority="0" w:qFormat="1"/>
    <w:lsdException w:name="Closing" w:uiPriority="0"/>
    <w:lsdException w:name="Signature" w:uiPriority="0"/>
    <w:lsdException w:name="Default Paragraph Font" w:semiHidden="1" w:uiPriority="1" w:unhideWhenUsed="1"/>
    <w:lsdException w:name="Body Text" w:uiPriority="0" w:qFormat="1"/>
    <w:lsdException w:name="Body Text Indent" w:uiPriority="0"/>
    <w:lsdException w:name="List Continue" w:uiPriority="0" w:unhideWhenUsed="1"/>
    <w:lsdException w:name="List Continue 2" w:uiPriority="0" w:unhideWhenUsed="1"/>
    <w:lsdException w:name="List Continue 3" w:uiPriority="0" w:unhideWhenUsed="1"/>
    <w:lsdException w:name="List Continue 4" w:uiPriority="0"/>
    <w:lsdException w:name="List Continue 5" w:uiPriority="0"/>
    <w:lsdException w:name="Message Header" w:uiPriority="0"/>
    <w:lsdException w:name="Subtitle" w:uiPriority="11"/>
    <w:lsdException w:name="Salutation" w:uiPriority="0"/>
    <w:lsdException w:name="Date" w:uiPriority="0" w:unhideWhenUsed="1"/>
    <w:lsdException w:name="Body Text First Indent" w:uiPriority="0"/>
    <w:lsdException w:name="Body Text First Indent 2" w:uiPriority="0"/>
    <w:lsdException w:name="Note Heading" w:uiPriority="0"/>
    <w:lsdException w:name="Body Text 2" w:uiPriority="0"/>
    <w:lsdException w:name="Body Text 3" w:uiPriority="0"/>
    <w:lsdException w:name="Body Text Indent 2" w:uiPriority="0"/>
    <w:lsdException w:name="Body Text Indent 3" w:uiPriority="0"/>
    <w:lsdException w:name="Block Text" w:uiPriority="0"/>
    <w:lsdException w:name="Strong" w:uiPriority="22"/>
    <w:lsdException w:name="Emphasis" w:uiPriority="20"/>
    <w:lsdException w:name="Document Map" w:uiPriority="0"/>
    <w:lsdException w:name="Plain Text" w:uiPriority="0"/>
    <w:lsdException w:name="E-mail Signature" w:uiPriority="0"/>
    <w:lsdException w:name="HTML Top of Form" w:semiHidden="1" w:unhideWhenUsed="1"/>
    <w:lsdException w:name="HTML Bottom of Form" w:semiHidden="1" w:unhideWhenUsed="1"/>
    <w:lsdException w:name="Normal (Web)" w:unhideWhenUsed="1"/>
    <w:lsdException w:name="HTML Acronym" w:semiHidden="1" w:unhideWhenUsed="1"/>
    <w:lsdException w:name="HTML Address" w:uiPriority="0"/>
    <w:lsdException w:name="HTML Cite" w:semiHidden="1" w:unhideWhenUsed="1"/>
    <w:lsdException w:name="HTML Code" w:semiHidden="1" w:unhideWhenUsed="1"/>
    <w:lsdException w:name="HTML Definition" w:semiHidden="1" w:unhideWhenUsed="1"/>
    <w:lsdException w:name="HTML Keyboar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iPriority="0"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pPr>
      <w:spacing w:after="200" w:line="276" w:lineRule="auto"/>
    </w:pPr>
    <w:rPr>
      <w:rFonts w:ascii="Arial" w:eastAsia="Calibri" w:hAnsi="Arial"/>
      <w:sz w:val="24"/>
      <w:szCs w:val="22"/>
    </w:rPr>
  </w:style>
  <w:style w:type="paragraph" w:styleId="Heading1">
    <w:name w:val="heading 1"/>
    <w:next w:val="BodyText"/>
    <w:link w:val="Heading1Char"/>
    <w:qFormat/>
    <w:pPr>
      <w:keepNext/>
      <w:pageBreakBefore/>
      <w:suppressAutoHyphens/>
      <w:spacing w:after="120"/>
      <w:outlineLvl w:val="0"/>
    </w:pPr>
    <w:rPr>
      <w:rFonts w:eastAsia="Times New Roman"/>
      <w:b/>
      <w:color w:val="54B948"/>
      <w:sz w:val="36"/>
      <w:szCs w:val="36"/>
      <w:lang w:val="en-GB"/>
    </w:rPr>
  </w:style>
  <w:style w:type="paragraph" w:styleId="Heading2">
    <w:name w:val="heading 2"/>
    <w:basedOn w:val="Heading1"/>
    <w:next w:val="BodyText"/>
    <w:link w:val="Heading2Char"/>
    <w:unhideWhenUsed/>
    <w:qFormat/>
    <w:pPr>
      <w:pageBreakBefore w:val="0"/>
      <w:spacing w:before="120"/>
      <w:outlineLvl w:val="1"/>
    </w:pPr>
    <w:rPr>
      <w:color w:val="auto"/>
      <w:sz w:val="34"/>
      <w:szCs w:val="28"/>
    </w:rPr>
  </w:style>
  <w:style w:type="paragraph" w:styleId="Heading3">
    <w:name w:val="heading 3"/>
    <w:basedOn w:val="Heading2"/>
    <w:next w:val="BodyText"/>
    <w:link w:val="Heading3Char"/>
    <w:uiPriority w:val="9"/>
    <w:unhideWhenUsed/>
    <w:qFormat/>
    <w:pPr>
      <w:outlineLvl w:val="2"/>
    </w:pPr>
    <w:rPr>
      <w:rFonts w:cs="Calibri"/>
      <w:sz w:val="28"/>
      <w:szCs w:val="24"/>
    </w:rPr>
  </w:style>
  <w:style w:type="paragraph" w:styleId="Heading4">
    <w:name w:val="heading 4"/>
    <w:basedOn w:val="Heading3"/>
    <w:next w:val="BodyText"/>
    <w:link w:val="Heading4Char"/>
    <w:uiPriority w:val="9"/>
    <w:unhideWhenUsed/>
    <w:qFormat/>
    <w:pPr>
      <w:outlineLvl w:val="3"/>
    </w:pPr>
    <w:rPr>
      <w:sz w:val="24"/>
    </w:rPr>
  </w:style>
  <w:style w:type="paragraph" w:styleId="Heading5">
    <w:name w:val="heading 5"/>
    <w:basedOn w:val="Heading4"/>
    <w:next w:val="BodyText"/>
    <w:link w:val="Heading5Char"/>
    <w:uiPriority w:val="9"/>
    <w:unhideWhenUsed/>
    <w:qFormat/>
    <w:pPr>
      <w:outlineLvl w:val="4"/>
    </w:pPr>
    <w:rPr>
      <w:sz w:val="22"/>
    </w:rPr>
  </w:style>
  <w:style w:type="paragraph" w:styleId="Heading6">
    <w:name w:val="heading 6"/>
    <w:basedOn w:val="Heading5"/>
    <w:next w:val="BodyText"/>
    <w:link w:val="Heading6Char"/>
    <w:uiPriority w:val="9"/>
    <w:unhideWhenUsed/>
    <w:pPr>
      <w:outlineLvl w:val="5"/>
    </w:pPr>
    <w:rPr>
      <w:i/>
      <w:szCs w:val="20"/>
    </w:rPr>
  </w:style>
  <w:style w:type="paragraph" w:styleId="Heading7">
    <w:name w:val="heading 7"/>
    <w:basedOn w:val="Normal"/>
    <w:next w:val="Normal"/>
    <w:link w:val="Heading7Char"/>
    <w:unhideWhenUsed/>
    <w:pPr>
      <w:keepNext/>
      <w:keepLines/>
      <w:numPr>
        <w:ilvl w:val="6"/>
        <w:numId w:val="1"/>
      </w:numPr>
      <w:spacing w:before="40"/>
      <w:outlineLvl w:val="6"/>
    </w:pPr>
    <w:rPr>
      <w:rFonts w:asciiTheme="majorHAnsi" w:eastAsiaTheme="majorEastAsia" w:hAnsiTheme="majorHAnsi" w:cstheme="majorBidi"/>
      <w:i/>
      <w:iCs/>
      <w:color w:val="1F3864" w:themeColor="accent1" w:themeShade="80"/>
    </w:rPr>
  </w:style>
  <w:style w:type="paragraph" w:styleId="Heading8">
    <w:name w:val="heading 8"/>
    <w:basedOn w:val="Normal"/>
    <w:next w:val="Normal"/>
    <w:link w:val="Heading8Char"/>
    <w:unhideWhenUsed/>
    <w:pPr>
      <w:keepNext/>
      <w:keepLines/>
      <w:numPr>
        <w:ilvl w:val="7"/>
        <w:numId w:val="1"/>
      </w:numPr>
      <w:spacing w:before="40"/>
      <w:outlineLvl w:val="7"/>
    </w:pPr>
    <w:rPr>
      <w:rFonts w:asciiTheme="majorHAnsi" w:eastAsiaTheme="majorEastAsia" w:hAnsiTheme="majorHAnsi" w:cstheme="majorBidi"/>
      <w:color w:val="262626" w:themeColor="text1" w:themeTint="D9"/>
      <w:sz w:val="21"/>
      <w:szCs w:val="21"/>
    </w:rPr>
  </w:style>
  <w:style w:type="paragraph" w:styleId="Heading9">
    <w:name w:val="heading 9"/>
    <w:basedOn w:val="Normal"/>
    <w:next w:val="Normal"/>
    <w:link w:val="Heading9Char"/>
    <w:unhideWhenUsed/>
    <w:pPr>
      <w:keepNext/>
      <w:keepLines/>
      <w:numPr>
        <w:ilvl w:val="8"/>
        <w:numId w:val="1"/>
      </w:numPr>
      <w:spacing w:before="40"/>
      <w:outlineLvl w:val="8"/>
    </w:pPr>
    <w:rPr>
      <w:rFonts w:asciiTheme="majorHAnsi" w:eastAsiaTheme="majorEastAsia" w:hAnsiTheme="majorHAnsi" w:cstheme="majorBidi"/>
      <w:i/>
      <w:iCs/>
      <w:color w:val="262626" w:themeColor="text1" w:themeTint="D9"/>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link w:val="BodyTextChar"/>
    <w:qFormat/>
    <w:pPr>
      <w:suppressAutoHyphens/>
      <w:spacing w:before="120" w:after="120"/>
      <w:ind w:left="720"/>
    </w:pPr>
    <w:rPr>
      <w:rFonts w:eastAsia="Times New Roman"/>
      <w:sz w:val="22"/>
      <w:lang w:val="en-GB"/>
    </w:rPr>
  </w:style>
  <w:style w:type="paragraph" w:styleId="BalloonText">
    <w:name w:val="Balloon Text"/>
    <w:basedOn w:val="Normal"/>
    <w:link w:val="BalloonTextChar"/>
    <w:uiPriority w:val="99"/>
    <w:semiHidden/>
    <w:unhideWhenUsed/>
    <w:rPr>
      <w:rFonts w:ascii="Segoe UI" w:hAnsi="Segoe UI" w:cs="Segoe UI"/>
      <w:sz w:val="18"/>
      <w:szCs w:val="18"/>
    </w:rPr>
  </w:style>
  <w:style w:type="paragraph" w:styleId="BlockText">
    <w:name w:val="Block Text"/>
    <w:basedOn w:val="Normal"/>
    <w:pPr>
      <w:tabs>
        <w:tab w:val="left" w:pos="360"/>
        <w:tab w:val="left" w:pos="720"/>
        <w:tab w:val="left" w:pos="1080"/>
      </w:tabs>
      <w:spacing w:after="120" w:line="240" w:lineRule="auto"/>
      <w:ind w:left="1440" w:right="1440"/>
    </w:pPr>
    <w:rPr>
      <w:rFonts w:eastAsia="Times New Roman"/>
      <w:sz w:val="20"/>
      <w:szCs w:val="20"/>
    </w:rPr>
  </w:style>
  <w:style w:type="paragraph" w:styleId="BodyText2">
    <w:name w:val="Body Text 2"/>
    <w:basedOn w:val="BodyText"/>
    <w:link w:val="BodyText2Char"/>
    <w:pPr>
      <w:ind w:left="1077"/>
    </w:pPr>
  </w:style>
  <w:style w:type="paragraph" w:styleId="BodyText3">
    <w:name w:val="Body Text 3"/>
    <w:basedOn w:val="Normal"/>
    <w:link w:val="BodyText3Char"/>
    <w:pPr>
      <w:tabs>
        <w:tab w:val="left" w:pos="360"/>
        <w:tab w:val="left" w:pos="720"/>
        <w:tab w:val="left" w:pos="1080"/>
      </w:tabs>
      <w:spacing w:after="120" w:line="240" w:lineRule="auto"/>
    </w:pPr>
    <w:rPr>
      <w:rFonts w:eastAsia="Times New Roman"/>
      <w:sz w:val="16"/>
      <w:szCs w:val="16"/>
    </w:rPr>
  </w:style>
  <w:style w:type="paragraph" w:styleId="BodyTextFirstIndent">
    <w:name w:val="Body Text First Indent"/>
    <w:basedOn w:val="BodyText"/>
    <w:link w:val="BodyTextFirstIndentChar"/>
    <w:pPr>
      <w:tabs>
        <w:tab w:val="left" w:pos="360"/>
        <w:tab w:val="left" w:pos="720"/>
        <w:tab w:val="left" w:pos="1080"/>
      </w:tabs>
      <w:suppressAutoHyphens w:val="0"/>
      <w:spacing w:before="0"/>
      <w:ind w:left="0" w:firstLine="210"/>
    </w:pPr>
    <w:rPr>
      <w:rFonts w:ascii="Arial" w:hAnsi="Arial"/>
      <w:sz w:val="20"/>
      <w:lang w:val="en-US"/>
    </w:rPr>
  </w:style>
  <w:style w:type="paragraph" w:styleId="BodyTextIndent">
    <w:name w:val="Body Text Indent"/>
    <w:basedOn w:val="Normal"/>
    <w:link w:val="BodyTextIndentChar"/>
    <w:pPr>
      <w:tabs>
        <w:tab w:val="left" w:pos="360"/>
        <w:tab w:val="left" w:pos="720"/>
        <w:tab w:val="left" w:pos="1080"/>
      </w:tabs>
      <w:spacing w:after="120" w:line="240" w:lineRule="auto"/>
      <w:ind w:left="360"/>
    </w:pPr>
    <w:rPr>
      <w:rFonts w:eastAsia="Times New Roman"/>
      <w:sz w:val="20"/>
      <w:szCs w:val="20"/>
    </w:rPr>
  </w:style>
  <w:style w:type="paragraph" w:styleId="BodyTextFirstIndent2">
    <w:name w:val="Body Text First Indent 2"/>
    <w:basedOn w:val="BodyTextIndent"/>
    <w:link w:val="BodyTextFirstIndent2Char"/>
    <w:pPr>
      <w:ind w:firstLine="210"/>
    </w:pPr>
  </w:style>
  <w:style w:type="paragraph" w:styleId="BodyTextIndent2">
    <w:name w:val="Body Text Indent 2"/>
    <w:basedOn w:val="Normal"/>
    <w:link w:val="BodyTextIndent2Char"/>
    <w:pPr>
      <w:tabs>
        <w:tab w:val="left" w:pos="360"/>
        <w:tab w:val="left" w:pos="720"/>
        <w:tab w:val="left" w:pos="1080"/>
      </w:tabs>
      <w:spacing w:after="120" w:line="480" w:lineRule="auto"/>
      <w:ind w:left="360"/>
    </w:pPr>
    <w:rPr>
      <w:rFonts w:eastAsia="Times New Roman"/>
      <w:sz w:val="20"/>
      <w:szCs w:val="20"/>
    </w:rPr>
  </w:style>
  <w:style w:type="paragraph" w:styleId="BodyTextIndent3">
    <w:name w:val="Body Text Indent 3"/>
    <w:basedOn w:val="Normal"/>
    <w:link w:val="BodyTextIndent3Char"/>
    <w:pPr>
      <w:tabs>
        <w:tab w:val="left" w:pos="360"/>
        <w:tab w:val="left" w:pos="720"/>
        <w:tab w:val="left" w:pos="1080"/>
      </w:tabs>
      <w:spacing w:after="120" w:line="240" w:lineRule="auto"/>
      <w:ind w:left="360"/>
    </w:pPr>
    <w:rPr>
      <w:rFonts w:eastAsia="Times New Roman"/>
      <w:sz w:val="16"/>
      <w:szCs w:val="16"/>
    </w:rPr>
  </w:style>
  <w:style w:type="paragraph" w:styleId="Caption">
    <w:name w:val="caption"/>
    <w:basedOn w:val="Normal"/>
    <w:next w:val="Normal"/>
    <w:uiPriority w:val="35"/>
    <w:pPr>
      <w:tabs>
        <w:tab w:val="left" w:pos="360"/>
        <w:tab w:val="left" w:pos="720"/>
        <w:tab w:val="left" w:pos="1080"/>
      </w:tabs>
      <w:spacing w:after="0" w:line="240" w:lineRule="auto"/>
    </w:pPr>
    <w:rPr>
      <w:rFonts w:eastAsia="Times New Roman"/>
      <w:b/>
      <w:bCs/>
      <w:sz w:val="20"/>
      <w:szCs w:val="20"/>
    </w:rPr>
  </w:style>
  <w:style w:type="paragraph" w:styleId="Closing">
    <w:name w:val="Closing"/>
    <w:basedOn w:val="Normal"/>
    <w:link w:val="ClosingChar"/>
    <w:pPr>
      <w:tabs>
        <w:tab w:val="left" w:pos="360"/>
        <w:tab w:val="left" w:pos="720"/>
        <w:tab w:val="left" w:pos="1080"/>
      </w:tabs>
      <w:spacing w:after="0" w:line="240" w:lineRule="auto"/>
      <w:ind w:left="4320"/>
    </w:pPr>
    <w:rPr>
      <w:rFonts w:eastAsia="Times New Roman"/>
      <w:sz w:val="20"/>
      <w:szCs w:val="20"/>
    </w:rPr>
  </w:style>
  <w:style w:type="character" w:styleId="CommentReference">
    <w:name w:val="annotation reference"/>
    <w:basedOn w:val="DefaultParagraphFont"/>
    <w:uiPriority w:val="99"/>
    <w:semiHidden/>
    <w:unhideWhenUsed/>
    <w:qFormat/>
    <w:rPr>
      <w:sz w:val="16"/>
      <w:szCs w:val="16"/>
    </w:rPr>
  </w:style>
  <w:style w:type="paragraph" w:styleId="CommentText">
    <w:name w:val="annotation text"/>
    <w:basedOn w:val="Normal"/>
    <w:link w:val="CommentTextChar"/>
    <w:uiPriority w:val="99"/>
    <w:unhideWhenUsed/>
    <w:rPr>
      <w:sz w:val="20"/>
    </w:rPr>
  </w:style>
  <w:style w:type="paragraph" w:styleId="CommentSubject">
    <w:name w:val="annotation subject"/>
    <w:basedOn w:val="CommentText"/>
    <w:next w:val="CommentText"/>
    <w:link w:val="CommentSubjectChar"/>
    <w:uiPriority w:val="99"/>
    <w:semiHidden/>
    <w:unhideWhenUsed/>
    <w:rPr>
      <w:b/>
      <w:bCs/>
    </w:rPr>
  </w:style>
  <w:style w:type="paragraph" w:styleId="Date">
    <w:name w:val="Date"/>
    <w:basedOn w:val="BodyText"/>
    <w:next w:val="DocInfo"/>
    <w:link w:val="DateChar"/>
    <w:unhideWhenUsed/>
    <w:pPr>
      <w:spacing w:before="0" w:after="0"/>
      <w:ind w:left="357" w:right="357"/>
    </w:pPr>
  </w:style>
  <w:style w:type="paragraph" w:customStyle="1" w:styleId="DocInfo">
    <w:name w:val="Doc Info"/>
    <w:basedOn w:val="BodyText"/>
    <w:pPr>
      <w:spacing w:before="6000" w:after="0"/>
      <w:ind w:left="357" w:right="357"/>
      <w:contextualSpacing/>
    </w:pPr>
  </w:style>
  <w:style w:type="paragraph" w:styleId="DocumentMap">
    <w:name w:val="Document Map"/>
    <w:basedOn w:val="Normal"/>
    <w:link w:val="DocumentMapChar"/>
    <w:pPr>
      <w:shd w:val="clear" w:color="auto" w:fill="000080"/>
      <w:tabs>
        <w:tab w:val="left" w:pos="360"/>
        <w:tab w:val="left" w:pos="720"/>
        <w:tab w:val="left" w:pos="1080"/>
      </w:tabs>
      <w:spacing w:after="0" w:line="240" w:lineRule="auto"/>
    </w:pPr>
    <w:rPr>
      <w:rFonts w:ascii="Tahoma" w:eastAsia="Times New Roman" w:hAnsi="Tahoma" w:cs="Tahoma"/>
      <w:sz w:val="20"/>
      <w:szCs w:val="20"/>
    </w:rPr>
  </w:style>
  <w:style w:type="paragraph" w:styleId="E-mailSignature">
    <w:name w:val="E-mail Signature"/>
    <w:basedOn w:val="Normal"/>
    <w:link w:val="E-mailSignatureChar"/>
    <w:pPr>
      <w:tabs>
        <w:tab w:val="left" w:pos="360"/>
        <w:tab w:val="left" w:pos="720"/>
        <w:tab w:val="left" w:pos="1080"/>
      </w:tabs>
      <w:spacing w:after="0" w:line="240" w:lineRule="auto"/>
    </w:pPr>
    <w:rPr>
      <w:rFonts w:eastAsia="Times New Roman"/>
      <w:sz w:val="20"/>
      <w:szCs w:val="20"/>
    </w:rPr>
  </w:style>
  <w:style w:type="character" w:styleId="Emphasis">
    <w:name w:val="Emphasis"/>
    <w:uiPriority w:val="20"/>
    <w:rPr>
      <w:i/>
      <w:iCs/>
    </w:rPr>
  </w:style>
  <w:style w:type="paragraph" w:styleId="EndnoteText">
    <w:name w:val="endnote text"/>
    <w:basedOn w:val="Normal"/>
    <w:link w:val="EndnoteTextChar"/>
    <w:pPr>
      <w:tabs>
        <w:tab w:val="left" w:pos="360"/>
        <w:tab w:val="left" w:pos="720"/>
        <w:tab w:val="left" w:pos="1080"/>
      </w:tabs>
      <w:spacing w:after="0" w:line="240" w:lineRule="auto"/>
    </w:pPr>
    <w:rPr>
      <w:rFonts w:eastAsia="Times New Roman"/>
      <w:sz w:val="20"/>
      <w:szCs w:val="20"/>
    </w:rPr>
  </w:style>
  <w:style w:type="paragraph" w:styleId="EnvelopeAddress">
    <w:name w:val="envelope address"/>
    <w:basedOn w:val="Normal"/>
    <w:pPr>
      <w:framePr w:w="7920" w:h="1980" w:hRule="exact" w:hSpace="180" w:wrap="auto" w:hAnchor="page" w:xAlign="center" w:yAlign="bottom"/>
      <w:tabs>
        <w:tab w:val="left" w:pos="360"/>
        <w:tab w:val="left" w:pos="720"/>
        <w:tab w:val="left" w:pos="1080"/>
      </w:tabs>
      <w:spacing w:after="0" w:line="240" w:lineRule="auto"/>
      <w:ind w:left="2880"/>
    </w:pPr>
    <w:rPr>
      <w:rFonts w:eastAsia="Times New Roman" w:cs="Arial"/>
      <w:szCs w:val="24"/>
    </w:rPr>
  </w:style>
  <w:style w:type="paragraph" w:styleId="EnvelopeReturn">
    <w:name w:val="envelope return"/>
    <w:basedOn w:val="Normal"/>
    <w:pPr>
      <w:tabs>
        <w:tab w:val="left" w:pos="360"/>
        <w:tab w:val="left" w:pos="720"/>
        <w:tab w:val="left" w:pos="1080"/>
      </w:tabs>
      <w:spacing w:after="0" w:line="240" w:lineRule="auto"/>
    </w:pPr>
    <w:rPr>
      <w:rFonts w:eastAsia="Times New Roman" w:cs="Arial"/>
      <w:sz w:val="20"/>
      <w:szCs w:val="20"/>
    </w:rPr>
  </w:style>
  <w:style w:type="character" w:styleId="FollowedHyperlink">
    <w:name w:val="FollowedHyperlink"/>
    <w:basedOn w:val="DefaultParagraphFont"/>
    <w:uiPriority w:val="99"/>
    <w:rPr>
      <w:color w:val="0000FF"/>
      <w:u w:val="single"/>
    </w:rPr>
  </w:style>
  <w:style w:type="paragraph" w:styleId="Footer">
    <w:name w:val="footer"/>
    <w:basedOn w:val="BodyText"/>
    <w:link w:val="FooterChar"/>
    <w:uiPriority w:val="99"/>
    <w:unhideWhenUsed/>
    <w:pPr>
      <w:spacing w:before="0" w:after="0"/>
      <w:ind w:left="0"/>
      <w:jc w:val="right"/>
    </w:pPr>
    <w:rPr>
      <w:sz w:val="18"/>
    </w:rPr>
  </w:style>
  <w:style w:type="character" w:styleId="FootnoteReference">
    <w:name w:val="footnote reference"/>
    <w:basedOn w:val="DefaultParagraphFont"/>
    <w:uiPriority w:val="99"/>
    <w:semiHidden/>
    <w:unhideWhenUsed/>
    <w:rPr>
      <w:vertAlign w:val="superscript"/>
    </w:rPr>
  </w:style>
  <w:style w:type="paragraph" w:styleId="FootnoteText">
    <w:name w:val="footnote text"/>
    <w:basedOn w:val="BodyText"/>
    <w:link w:val="FootnoteTextChar"/>
    <w:unhideWhenUsed/>
    <w:pPr>
      <w:spacing w:before="0" w:after="0"/>
      <w:ind w:left="0"/>
    </w:pPr>
    <w:rPr>
      <w:sz w:val="16"/>
    </w:rPr>
  </w:style>
  <w:style w:type="paragraph" w:styleId="Header">
    <w:name w:val="header"/>
    <w:basedOn w:val="BodyText"/>
    <w:link w:val="HeaderChar"/>
    <w:unhideWhenUsed/>
    <w:pPr>
      <w:spacing w:before="60" w:after="60"/>
      <w:ind w:left="0"/>
      <w:jc w:val="right"/>
    </w:pPr>
    <w:rPr>
      <w:sz w:val="18"/>
      <w:szCs w:val="16"/>
    </w:rPr>
  </w:style>
  <w:style w:type="paragraph" w:styleId="HTMLAddress">
    <w:name w:val="HTML Address"/>
    <w:basedOn w:val="Normal"/>
    <w:link w:val="HTMLAddressChar"/>
    <w:pPr>
      <w:tabs>
        <w:tab w:val="left" w:pos="360"/>
        <w:tab w:val="left" w:pos="720"/>
        <w:tab w:val="left" w:pos="1080"/>
      </w:tabs>
      <w:spacing w:after="0" w:line="240" w:lineRule="auto"/>
    </w:pPr>
    <w:rPr>
      <w:rFonts w:eastAsia="Times New Roman"/>
      <w:i/>
      <w:iCs/>
      <w:sz w:val="20"/>
      <w:szCs w:val="20"/>
    </w:rPr>
  </w:style>
  <w:style w:type="character" w:styleId="HTMLCode">
    <w:name w:val="HTML Code"/>
    <w:uiPriority w:val="99"/>
    <w:semiHidden/>
    <w:unhideWhenUsed/>
    <w:rPr>
      <w:rFonts w:ascii="Courier New" w:eastAsia="Times New Roman" w:hAnsi="Courier New" w:cs="Courier New"/>
      <w:sz w:val="20"/>
      <w:szCs w:val="20"/>
    </w:rPr>
  </w:style>
  <w:style w:type="paragraph" w:styleId="HTMLPreformatted">
    <w:name w:val="HTML Preformatted"/>
    <w:basedOn w:val="Normal"/>
    <w:link w:val="HTMLPreformattedChar"/>
    <w:uiPriority w:val="99"/>
    <w:pPr>
      <w:tabs>
        <w:tab w:val="left" w:pos="360"/>
        <w:tab w:val="left" w:pos="720"/>
        <w:tab w:val="left" w:pos="1080"/>
      </w:tabs>
      <w:spacing w:after="0" w:line="240" w:lineRule="auto"/>
    </w:pPr>
    <w:rPr>
      <w:rFonts w:ascii="Courier New" w:eastAsia="Times New Roman" w:hAnsi="Courier New" w:cs="Courier New"/>
      <w:sz w:val="20"/>
      <w:szCs w:val="20"/>
    </w:rPr>
  </w:style>
  <w:style w:type="character" w:styleId="Hyperlink">
    <w:name w:val="Hyperlink"/>
    <w:basedOn w:val="DefaultParagraphFont"/>
    <w:uiPriority w:val="99"/>
    <w:rPr>
      <w:color w:val="0000FF"/>
      <w:u w:val="single"/>
    </w:rPr>
  </w:style>
  <w:style w:type="paragraph" w:styleId="Index1">
    <w:name w:val="index 1"/>
    <w:basedOn w:val="BodyText"/>
    <w:next w:val="Normal"/>
    <w:unhideWhenUsed/>
    <w:pPr>
      <w:tabs>
        <w:tab w:val="right" w:leader="dot" w:pos="4649"/>
      </w:tabs>
      <w:spacing w:before="60" w:after="60"/>
      <w:ind w:left="901" w:right="284" w:hanging="181"/>
    </w:pPr>
    <w:rPr>
      <w:sz w:val="18"/>
    </w:rPr>
  </w:style>
  <w:style w:type="paragraph" w:styleId="Index2">
    <w:name w:val="index 2"/>
    <w:basedOn w:val="Index1"/>
    <w:next w:val="Normal"/>
    <w:unhideWhenUsed/>
    <w:pPr>
      <w:ind w:left="1258"/>
    </w:pPr>
  </w:style>
  <w:style w:type="paragraph" w:styleId="Index3">
    <w:name w:val="index 3"/>
    <w:basedOn w:val="Normal"/>
    <w:next w:val="Normal"/>
    <w:pPr>
      <w:spacing w:after="0" w:line="240" w:lineRule="auto"/>
      <w:ind w:left="600" w:hanging="200"/>
    </w:pPr>
    <w:rPr>
      <w:rFonts w:eastAsia="Times New Roman"/>
      <w:sz w:val="20"/>
      <w:szCs w:val="20"/>
    </w:rPr>
  </w:style>
  <w:style w:type="paragraph" w:styleId="Index4">
    <w:name w:val="index 4"/>
    <w:basedOn w:val="Normal"/>
    <w:next w:val="Normal"/>
    <w:pPr>
      <w:spacing w:after="0" w:line="240" w:lineRule="auto"/>
      <w:ind w:left="800" w:hanging="200"/>
    </w:pPr>
    <w:rPr>
      <w:rFonts w:eastAsia="Times New Roman"/>
      <w:sz w:val="20"/>
      <w:szCs w:val="20"/>
    </w:rPr>
  </w:style>
  <w:style w:type="paragraph" w:styleId="Index5">
    <w:name w:val="index 5"/>
    <w:basedOn w:val="Normal"/>
    <w:next w:val="Normal"/>
    <w:pPr>
      <w:spacing w:after="0" w:line="240" w:lineRule="auto"/>
      <w:ind w:left="1000" w:hanging="200"/>
    </w:pPr>
    <w:rPr>
      <w:rFonts w:eastAsia="Times New Roman"/>
      <w:sz w:val="20"/>
      <w:szCs w:val="20"/>
    </w:rPr>
  </w:style>
  <w:style w:type="paragraph" w:styleId="Index6">
    <w:name w:val="index 6"/>
    <w:basedOn w:val="Normal"/>
    <w:next w:val="Normal"/>
    <w:pPr>
      <w:spacing w:after="0" w:line="240" w:lineRule="auto"/>
      <w:ind w:left="1200" w:hanging="200"/>
    </w:pPr>
    <w:rPr>
      <w:rFonts w:eastAsia="Times New Roman"/>
      <w:sz w:val="20"/>
      <w:szCs w:val="20"/>
    </w:rPr>
  </w:style>
  <w:style w:type="paragraph" w:styleId="Index7">
    <w:name w:val="index 7"/>
    <w:basedOn w:val="Normal"/>
    <w:next w:val="Normal"/>
    <w:pPr>
      <w:spacing w:after="0" w:line="240" w:lineRule="auto"/>
      <w:ind w:left="1400" w:hanging="200"/>
    </w:pPr>
    <w:rPr>
      <w:rFonts w:eastAsia="Times New Roman"/>
      <w:sz w:val="20"/>
      <w:szCs w:val="20"/>
    </w:rPr>
  </w:style>
  <w:style w:type="paragraph" w:styleId="Index8">
    <w:name w:val="index 8"/>
    <w:basedOn w:val="Normal"/>
    <w:next w:val="Normal"/>
    <w:pPr>
      <w:spacing w:after="0" w:line="240" w:lineRule="auto"/>
      <w:ind w:left="1600" w:hanging="200"/>
    </w:pPr>
    <w:rPr>
      <w:rFonts w:eastAsia="Times New Roman"/>
      <w:sz w:val="20"/>
      <w:szCs w:val="20"/>
    </w:rPr>
  </w:style>
  <w:style w:type="paragraph" w:styleId="Index9">
    <w:name w:val="index 9"/>
    <w:basedOn w:val="Normal"/>
    <w:next w:val="Normal"/>
    <w:pPr>
      <w:spacing w:after="0" w:line="240" w:lineRule="auto"/>
      <w:ind w:left="1800" w:hanging="200"/>
    </w:pPr>
    <w:rPr>
      <w:rFonts w:eastAsia="Times New Roman"/>
      <w:sz w:val="20"/>
      <w:szCs w:val="20"/>
    </w:rPr>
  </w:style>
  <w:style w:type="paragraph" w:styleId="IndexHeading">
    <w:name w:val="index heading"/>
    <w:basedOn w:val="Normal"/>
    <w:next w:val="Index1"/>
    <w:pPr>
      <w:tabs>
        <w:tab w:val="left" w:pos="360"/>
        <w:tab w:val="left" w:pos="720"/>
        <w:tab w:val="left" w:pos="1080"/>
      </w:tabs>
      <w:spacing w:after="0" w:line="240" w:lineRule="auto"/>
    </w:pPr>
    <w:rPr>
      <w:rFonts w:eastAsia="Times New Roman" w:cs="Arial"/>
      <w:b/>
      <w:bCs/>
      <w:sz w:val="20"/>
      <w:szCs w:val="20"/>
    </w:rPr>
  </w:style>
  <w:style w:type="paragraph" w:styleId="List">
    <w:name w:val="List"/>
    <w:basedOn w:val="Normal"/>
    <w:pPr>
      <w:tabs>
        <w:tab w:val="left" w:pos="360"/>
        <w:tab w:val="left" w:pos="720"/>
        <w:tab w:val="left" w:pos="1080"/>
      </w:tabs>
      <w:spacing w:after="0" w:line="240" w:lineRule="auto"/>
      <w:ind w:left="360" w:hanging="360"/>
    </w:pPr>
    <w:rPr>
      <w:rFonts w:eastAsia="Times New Roman"/>
      <w:sz w:val="20"/>
      <w:szCs w:val="20"/>
    </w:rPr>
  </w:style>
  <w:style w:type="paragraph" w:styleId="List2">
    <w:name w:val="List 2"/>
    <w:basedOn w:val="Normal"/>
    <w:pPr>
      <w:tabs>
        <w:tab w:val="left" w:pos="360"/>
        <w:tab w:val="left" w:pos="720"/>
        <w:tab w:val="left" w:pos="1080"/>
      </w:tabs>
      <w:spacing w:after="0" w:line="240" w:lineRule="auto"/>
      <w:ind w:left="720" w:hanging="360"/>
    </w:pPr>
    <w:rPr>
      <w:rFonts w:eastAsia="Times New Roman"/>
      <w:sz w:val="20"/>
      <w:szCs w:val="20"/>
    </w:rPr>
  </w:style>
  <w:style w:type="paragraph" w:styleId="List3">
    <w:name w:val="List 3"/>
    <w:basedOn w:val="Normal"/>
    <w:pPr>
      <w:tabs>
        <w:tab w:val="left" w:pos="360"/>
        <w:tab w:val="left" w:pos="720"/>
        <w:tab w:val="left" w:pos="1080"/>
      </w:tabs>
      <w:spacing w:after="0" w:line="240" w:lineRule="auto"/>
      <w:ind w:left="1080" w:hanging="360"/>
    </w:pPr>
    <w:rPr>
      <w:rFonts w:eastAsia="Times New Roman"/>
      <w:sz w:val="20"/>
      <w:szCs w:val="20"/>
    </w:rPr>
  </w:style>
  <w:style w:type="paragraph" w:styleId="List4">
    <w:name w:val="List 4"/>
    <w:basedOn w:val="Normal"/>
    <w:pPr>
      <w:tabs>
        <w:tab w:val="left" w:pos="360"/>
        <w:tab w:val="left" w:pos="720"/>
        <w:tab w:val="left" w:pos="1080"/>
      </w:tabs>
      <w:spacing w:after="0" w:line="240" w:lineRule="auto"/>
      <w:ind w:left="1440" w:hanging="360"/>
    </w:pPr>
    <w:rPr>
      <w:rFonts w:eastAsia="Times New Roman"/>
      <w:sz w:val="20"/>
      <w:szCs w:val="20"/>
    </w:rPr>
  </w:style>
  <w:style w:type="paragraph" w:styleId="List5">
    <w:name w:val="List 5"/>
    <w:basedOn w:val="Normal"/>
    <w:pPr>
      <w:tabs>
        <w:tab w:val="left" w:pos="360"/>
        <w:tab w:val="left" w:pos="720"/>
        <w:tab w:val="left" w:pos="1080"/>
      </w:tabs>
      <w:spacing w:after="0" w:line="240" w:lineRule="auto"/>
      <w:ind w:left="1800" w:hanging="360"/>
    </w:pPr>
    <w:rPr>
      <w:rFonts w:eastAsia="Times New Roman"/>
      <w:sz w:val="20"/>
      <w:szCs w:val="20"/>
    </w:rPr>
  </w:style>
  <w:style w:type="paragraph" w:styleId="ListBullet">
    <w:name w:val="List Bullet"/>
    <w:basedOn w:val="BodyText"/>
    <w:qFormat/>
    <w:pPr>
      <w:numPr>
        <w:numId w:val="2"/>
      </w:numPr>
      <w:ind w:left="1434"/>
    </w:pPr>
  </w:style>
  <w:style w:type="paragraph" w:styleId="ListBullet2">
    <w:name w:val="List Bullet 2"/>
    <w:basedOn w:val="ListBullet"/>
    <w:pPr>
      <w:numPr>
        <w:ilvl w:val="1"/>
      </w:numPr>
    </w:pPr>
  </w:style>
  <w:style w:type="paragraph" w:styleId="ListBullet3">
    <w:name w:val="List Bullet 3"/>
    <w:basedOn w:val="ListBullet2"/>
    <w:unhideWhenUsed/>
    <w:pPr>
      <w:numPr>
        <w:ilvl w:val="2"/>
      </w:numPr>
      <w:ind w:left="2154"/>
    </w:pPr>
  </w:style>
  <w:style w:type="paragraph" w:styleId="ListBullet4">
    <w:name w:val="List Bullet 4"/>
    <w:basedOn w:val="Normal"/>
    <w:pPr>
      <w:tabs>
        <w:tab w:val="left" w:pos="360"/>
        <w:tab w:val="left" w:pos="720"/>
        <w:tab w:val="left" w:pos="1080"/>
        <w:tab w:val="left" w:pos="1440"/>
      </w:tabs>
      <w:spacing w:after="0" w:line="240" w:lineRule="auto"/>
      <w:ind w:left="1440" w:hanging="360"/>
    </w:pPr>
    <w:rPr>
      <w:rFonts w:eastAsia="Times New Roman"/>
      <w:sz w:val="20"/>
      <w:szCs w:val="20"/>
    </w:rPr>
  </w:style>
  <w:style w:type="paragraph" w:styleId="ListBullet5">
    <w:name w:val="List Bullet 5"/>
    <w:basedOn w:val="Normal"/>
    <w:pPr>
      <w:tabs>
        <w:tab w:val="left" w:pos="360"/>
        <w:tab w:val="left" w:pos="720"/>
        <w:tab w:val="left" w:pos="1080"/>
        <w:tab w:val="left" w:pos="1800"/>
      </w:tabs>
      <w:spacing w:after="0" w:line="240" w:lineRule="auto"/>
      <w:ind w:left="1800" w:hanging="360"/>
    </w:pPr>
    <w:rPr>
      <w:rFonts w:eastAsia="Times New Roman"/>
      <w:sz w:val="20"/>
      <w:szCs w:val="20"/>
    </w:rPr>
  </w:style>
  <w:style w:type="paragraph" w:styleId="ListContinue">
    <w:name w:val="List Continue"/>
    <w:basedOn w:val="BodyText"/>
    <w:unhideWhenUsed/>
    <w:pPr>
      <w:ind w:left="1077"/>
    </w:pPr>
  </w:style>
  <w:style w:type="paragraph" w:styleId="ListContinue2">
    <w:name w:val="List Continue 2"/>
    <w:basedOn w:val="ListContinue"/>
    <w:unhideWhenUsed/>
    <w:pPr>
      <w:ind w:left="1440"/>
    </w:pPr>
  </w:style>
  <w:style w:type="paragraph" w:styleId="ListContinue3">
    <w:name w:val="List Continue 3"/>
    <w:basedOn w:val="ListContinue2"/>
    <w:unhideWhenUsed/>
    <w:pPr>
      <w:ind w:left="1797"/>
    </w:pPr>
  </w:style>
  <w:style w:type="paragraph" w:styleId="ListContinue4">
    <w:name w:val="List Continue 4"/>
    <w:basedOn w:val="Normal"/>
    <w:pPr>
      <w:tabs>
        <w:tab w:val="left" w:pos="360"/>
        <w:tab w:val="left" w:pos="720"/>
        <w:tab w:val="left" w:pos="1080"/>
      </w:tabs>
      <w:spacing w:after="120" w:line="240" w:lineRule="auto"/>
      <w:ind w:left="1440"/>
    </w:pPr>
    <w:rPr>
      <w:rFonts w:eastAsia="Times New Roman"/>
      <w:sz w:val="20"/>
      <w:szCs w:val="20"/>
    </w:rPr>
  </w:style>
  <w:style w:type="paragraph" w:styleId="ListContinue5">
    <w:name w:val="List Continue 5"/>
    <w:basedOn w:val="Normal"/>
    <w:pPr>
      <w:tabs>
        <w:tab w:val="left" w:pos="360"/>
        <w:tab w:val="left" w:pos="720"/>
        <w:tab w:val="left" w:pos="1080"/>
      </w:tabs>
      <w:spacing w:after="120" w:line="240" w:lineRule="auto"/>
      <w:ind w:left="1800"/>
    </w:pPr>
    <w:rPr>
      <w:rFonts w:eastAsia="Times New Roman"/>
      <w:sz w:val="20"/>
      <w:szCs w:val="20"/>
    </w:rPr>
  </w:style>
  <w:style w:type="paragraph" w:styleId="ListNumber">
    <w:name w:val="List Number"/>
    <w:basedOn w:val="BodyText"/>
    <w:unhideWhenUsed/>
    <w:qFormat/>
    <w:pPr>
      <w:numPr>
        <w:numId w:val="3"/>
      </w:numPr>
    </w:pPr>
  </w:style>
  <w:style w:type="paragraph" w:styleId="ListNumber2">
    <w:name w:val="List Number 2"/>
    <w:basedOn w:val="ListNumber"/>
    <w:unhideWhenUsed/>
    <w:pPr>
      <w:numPr>
        <w:ilvl w:val="1"/>
      </w:numPr>
    </w:pPr>
  </w:style>
  <w:style w:type="paragraph" w:styleId="ListNumber3">
    <w:name w:val="List Number 3"/>
    <w:basedOn w:val="ListNumber2"/>
    <w:unhideWhenUsed/>
    <w:pPr>
      <w:numPr>
        <w:ilvl w:val="2"/>
      </w:numPr>
    </w:pPr>
  </w:style>
  <w:style w:type="paragraph" w:styleId="ListNumber4">
    <w:name w:val="List Number 4"/>
    <w:basedOn w:val="Normal"/>
    <w:pPr>
      <w:tabs>
        <w:tab w:val="left" w:pos="360"/>
        <w:tab w:val="left" w:pos="720"/>
        <w:tab w:val="left" w:pos="1080"/>
        <w:tab w:val="left" w:pos="1440"/>
      </w:tabs>
      <w:spacing w:after="0" w:line="240" w:lineRule="auto"/>
      <w:ind w:left="1440" w:hanging="360"/>
    </w:pPr>
    <w:rPr>
      <w:rFonts w:eastAsia="Times New Roman"/>
      <w:sz w:val="20"/>
      <w:szCs w:val="20"/>
    </w:rPr>
  </w:style>
  <w:style w:type="paragraph" w:styleId="ListNumber5">
    <w:name w:val="List Number 5"/>
    <w:basedOn w:val="Normal"/>
    <w:pPr>
      <w:tabs>
        <w:tab w:val="left" w:pos="360"/>
        <w:tab w:val="left" w:pos="720"/>
        <w:tab w:val="left" w:pos="1080"/>
        <w:tab w:val="left" w:pos="1800"/>
      </w:tabs>
      <w:spacing w:after="0" w:line="240" w:lineRule="auto"/>
      <w:ind w:left="1800" w:hanging="360"/>
    </w:pPr>
    <w:rPr>
      <w:rFonts w:eastAsia="Times New Roman"/>
      <w:sz w:val="20"/>
      <w:szCs w:val="20"/>
    </w:rPr>
  </w:style>
  <w:style w:type="paragraph" w:styleId="MacroText">
    <w:name w:val="macro"/>
    <w:link w:val="MacroTextChar"/>
    <w:pPr>
      <w:tabs>
        <w:tab w:val="left" w:pos="480"/>
        <w:tab w:val="left" w:pos="960"/>
        <w:tab w:val="left" w:pos="1440"/>
        <w:tab w:val="left" w:pos="1920"/>
        <w:tab w:val="left" w:pos="2400"/>
        <w:tab w:val="left" w:pos="2880"/>
        <w:tab w:val="left" w:pos="3360"/>
        <w:tab w:val="left" w:pos="3840"/>
        <w:tab w:val="left" w:pos="4320"/>
      </w:tabs>
    </w:pPr>
    <w:rPr>
      <w:rFonts w:ascii="Courier New" w:eastAsia="Times New Roman" w:hAnsi="Courier New" w:cs="Courier New"/>
    </w:rPr>
  </w:style>
  <w:style w:type="paragraph" w:styleId="MessageHeader">
    <w:name w:val="Message Header"/>
    <w:basedOn w:val="Normal"/>
    <w:link w:val="MessageHeaderChar"/>
    <w:pPr>
      <w:pBdr>
        <w:top w:val="single" w:sz="6" w:space="1" w:color="auto"/>
        <w:left w:val="single" w:sz="6" w:space="1" w:color="auto"/>
        <w:bottom w:val="single" w:sz="6" w:space="1" w:color="auto"/>
        <w:right w:val="single" w:sz="6" w:space="1" w:color="auto"/>
      </w:pBdr>
      <w:shd w:val="pct20" w:color="auto" w:fill="auto"/>
      <w:tabs>
        <w:tab w:val="left" w:pos="360"/>
        <w:tab w:val="left" w:pos="720"/>
        <w:tab w:val="left" w:pos="1080"/>
      </w:tabs>
      <w:spacing w:after="0" w:line="240" w:lineRule="auto"/>
      <w:ind w:left="1080" w:hanging="1080"/>
    </w:pPr>
    <w:rPr>
      <w:rFonts w:eastAsia="Times New Roman" w:cs="Arial"/>
      <w:szCs w:val="24"/>
    </w:rPr>
  </w:style>
  <w:style w:type="paragraph" w:styleId="NormalWeb">
    <w:name w:val="Normal (Web)"/>
    <w:basedOn w:val="Normal"/>
    <w:uiPriority w:val="99"/>
    <w:unhideWhenUsed/>
    <w:pPr>
      <w:spacing w:before="100" w:beforeAutospacing="1" w:after="100" w:afterAutospacing="1" w:line="240" w:lineRule="auto"/>
    </w:pPr>
    <w:rPr>
      <w:rFonts w:ascii="Times New Roman" w:eastAsia="Times New Roman" w:hAnsi="Times New Roman"/>
      <w:szCs w:val="24"/>
    </w:rPr>
  </w:style>
  <w:style w:type="paragraph" w:styleId="NormalIndent">
    <w:name w:val="Normal Indent"/>
    <w:basedOn w:val="Normal"/>
    <w:pPr>
      <w:tabs>
        <w:tab w:val="left" w:pos="360"/>
        <w:tab w:val="left" w:pos="720"/>
        <w:tab w:val="left" w:pos="1080"/>
      </w:tabs>
      <w:spacing w:after="0" w:line="240" w:lineRule="auto"/>
      <w:ind w:left="720"/>
    </w:pPr>
    <w:rPr>
      <w:rFonts w:eastAsia="Times New Roman"/>
      <w:sz w:val="20"/>
      <w:szCs w:val="20"/>
    </w:rPr>
  </w:style>
  <w:style w:type="paragraph" w:styleId="NoteHeading">
    <w:name w:val="Note Heading"/>
    <w:basedOn w:val="Normal"/>
    <w:next w:val="Normal"/>
    <w:link w:val="NoteHeadingChar"/>
    <w:pPr>
      <w:tabs>
        <w:tab w:val="left" w:pos="360"/>
        <w:tab w:val="left" w:pos="720"/>
        <w:tab w:val="left" w:pos="1080"/>
      </w:tabs>
      <w:spacing w:after="0" w:line="240" w:lineRule="auto"/>
    </w:pPr>
    <w:rPr>
      <w:rFonts w:eastAsia="Times New Roman"/>
      <w:sz w:val="20"/>
      <w:szCs w:val="20"/>
    </w:rPr>
  </w:style>
  <w:style w:type="character" w:styleId="PageNumber">
    <w:name w:val="page number"/>
  </w:style>
  <w:style w:type="paragraph" w:styleId="PlainText">
    <w:name w:val="Plain Text"/>
    <w:basedOn w:val="Normal"/>
    <w:link w:val="PlainTextChar"/>
    <w:pPr>
      <w:tabs>
        <w:tab w:val="left" w:pos="360"/>
        <w:tab w:val="left" w:pos="720"/>
        <w:tab w:val="left" w:pos="1080"/>
      </w:tabs>
      <w:spacing w:after="0" w:line="240" w:lineRule="auto"/>
    </w:pPr>
    <w:rPr>
      <w:rFonts w:ascii="Courier New" w:eastAsia="Times New Roman" w:hAnsi="Courier New" w:cs="Courier New"/>
      <w:sz w:val="20"/>
      <w:szCs w:val="20"/>
    </w:rPr>
  </w:style>
  <w:style w:type="paragraph" w:styleId="Salutation">
    <w:name w:val="Salutation"/>
    <w:basedOn w:val="Normal"/>
    <w:next w:val="Normal"/>
    <w:link w:val="SalutationChar"/>
    <w:pPr>
      <w:tabs>
        <w:tab w:val="left" w:pos="360"/>
        <w:tab w:val="left" w:pos="720"/>
        <w:tab w:val="left" w:pos="1080"/>
      </w:tabs>
      <w:spacing w:after="0" w:line="240" w:lineRule="auto"/>
    </w:pPr>
    <w:rPr>
      <w:rFonts w:eastAsia="Times New Roman"/>
      <w:sz w:val="20"/>
      <w:szCs w:val="20"/>
    </w:rPr>
  </w:style>
  <w:style w:type="paragraph" w:styleId="Signature">
    <w:name w:val="Signature"/>
    <w:basedOn w:val="Normal"/>
    <w:link w:val="SignatureChar"/>
    <w:pPr>
      <w:tabs>
        <w:tab w:val="left" w:pos="360"/>
        <w:tab w:val="left" w:pos="720"/>
        <w:tab w:val="left" w:pos="1080"/>
      </w:tabs>
      <w:spacing w:after="0" w:line="240" w:lineRule="auto"/>
      <w:ind w:left="4320"/>
    </w:pPr>
    <w:rPr>
      <w:rFonts w:eastAsia="Times New Roman"/>
      <w:sz w:val="20"/>
      <w:szCs w:val="20"/>
    </w:rPr>
  </w:style>
  <w:style w:type="character" w:styleId="Strong">
    <w:name w:val="Strong"/>
    <w:uiPriority w:val="22"/>
    <w:rPr>
      <w:b/>
      <w:bCs/>
    </w:rPr>
  </w:style>
  <w:style w:type="paragraph" w:styleId="Subtitle">
    <w:name w:val="Subtitle"/>
    <w:basedOn w:val="Normal"/>
    <w:next w:val="Normal"/>
    <w:link w:val="SubtitleChar"/>
    <w:uiPriority w:val="11"/>
    <w:pPr>
      <w:spacing w:after="60"/>
      <w:jc w:val="center"/>
      <w:outlineLvl w:val="1"/>
    </w:pPr>
    <w:rPr>
      <w:rFonts w:ascii="Cambria" w:eastAsia="Times New Roman" w:hAnsi="Cambria"/>
      <w:szCs w:val="24"/>
    </w:rPr>
  </w:style>
  <w:style w:type="table" w:styleId="TableGrid">
    <w:name w:val="Table Grid"/>
    <w:basedOn w:val="TableNormal"/>
    <w:uiPriority w:val="39"/>
    <w:qFormat/>
    <w:pPr>
      <w:suppressAutoHyphens/>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rPr>
      <w:cantSplit/>
    </w:trPr>
    <w:tcPr>
      <w:shd w:val="clear" w:color="auto" w:fill="auto"/>
    </w:tcPr>
  </w:style>
  <w:style w:type="table" w:styleId="TableGrid5">
    <w:name w:val="Table Grid 5"/>
    <w:basedOn w:val="TableNormal"/>
    <w:pPr>
      <w:tabs>
        <w:tab w:val="left" w:pos="360"/>
        <w:tab w:val="left" w:pos="720"/>
        <w:tab w:val="left" w:pos="1080"/>
      </w:tabs>
    </w:pPr>
    <w:rPr>
      <w:rFonts w:ascii="Times New Roman" w:eastAsia="Times New Roman" w:hAnsi="Times New Roman"/>
      <w:lang w:val="en-IN" w:eastAsia="zh-CN"/>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il"/>
          <w:tr2bl w:val="nil"/>
        </w:tcBorders>
      </w:tcPr>
    </w:tblStylePr>
    <w:tblStylePr w:type="lastRow">
      <w:rPr>
        <w:b/>
        <w:bCs/>
      </w:rPr>
      <w:tblPr/>
      <w:tcPr>
        <w:tcBorders>
          <w:tl2br w:val="nil"/>
          <w:tr2bl w:val="nil"/>
        </w:tcBorders>
      </w:tcPr>
    </w:tblStylePr>
    <w:tblStylePr w:type="lastCol">
      <w:rPr>
        <w:b/>
        <w:bCs/>
      </w:rPr>
      <w:tblPr/>
      <w:tcPr>
        <w:tcBorders>
          <w:tl2br w:val="nil"/>
          <w:tr2bl w:val="nil"/>
        </w:tcBorders>
      </w:tcPr>
    </w:tblStylePr>
    <w:tblStylePr w:type="nwCell">
      <w:tblPr/>
      <w:tcPr>
        <w:tcBorders>
          <w:tl2br w:val="single" w:sz="6" w:space="0" w:color="000000"/>
          <w:tr2bl w:val="nil"/>
        </w:tcBorders>
      </w:tcPr>
    </w:tblStylePr>
  </w:style>
  <w:style w:type="paragraph" w:styleId="TableofAuthorities">
    <w:name w:val="table of authorities"/>
    <w:basedOn w:val="Normal"/>
    <w:next w:val="Normal"/>
    <w:pPr>
      <w:spacing w:after="0" w:line="240" w:lineRule="auto"/>
      <w:ind w:left="200" w:hanging="200"/>
    </w:pPr>
    <w:rPr>
      <w:rFonts w:eastAsia="Times New Roman"/>
      <w:sz w:val="20"/>
      <w:szCs w:val="20"/>
    </w:rPr>
  </w:style>
  <w:style w:type="paragraph" w:styleId="TableofFigures">
    <w:name w:val="table of figures"/>
    <w:basedOn w:val="BodyText"/>
    <w:next w:val="BodyText"/>
    <w:uiPriority w:val="99"/>
    <w:unhideWhenUsed/>
    <w:pPr>
      <w:tabs>
        <w:tab w:val="right" w:leader="dot" w:pos="10081"/>
      </w:tabs>
      <w:spacing w:before="60" w:after="60"/>
      <w:ind w:left="901" w:hanging="181"/>
    </w:pPr>
    <w:rPr>
      <w:sz w:val="20"/>
    </w:rPr>
  </w:style>
  <w:style w:type="paragraph" w:styleId="Title">
    <w:name w:val="Title"/>
    <w:next w:val="DocInfo"/>
    <w:link w:val="TitleChar"/>
    <w:qFormat/>
    <w:pPr>
      <w:pBdr>
        <w:bottom w:val="single" w:sz="48" w:space="10" w:color="54B948"/>
      </w:pBdr>
      <w:suppressAutoHyphens/>
      <w:spacing w:after="120"/>
      <w:ind w:left="357" w:right="357"/>
      <w:contextualSpacing/>
      <w:outlineLvl w:val="2"/>
    </w:pPr>
    <w:rPr>
      <w:rFonts w:eastAsiaTheme="majorEastAsia" w:cstheme="majorBidi"/>
      <w:b/>
      <w:sz w:val="48"/>
      <w:szCs w:val="56"/>
      <w:lang w:val="en-GB"/>
    </w:rPr>
  </w:style>
  <w:style w:type="paragraph" w:styleId="TOAHeading">
    <w:name w:val="toa heading"/>
    <w:basedOn w:val="Normal"/>
    <w:next w:val="Normal"/>
    <w:pPr>
      <w:tabs>
        <w:tab w:val="left" w:pos="360"/>
        <w:tab w:val="left" w:pos="720"/>
        <w:tab w:val="left" w:pos="1080"/>
      </w:tabs>
      <w:spacing w:before="120" w:after="0" w:line="240" w:lineRule="auto"/>
    </w:pPr>
    <w:rPr>
      <w:rFonts w:eastAsia="Times New Roman" w:cs="Arial"/>
      <w:b/>
      <w:bCs/>
      <w:szCs w:val="24"/>
    </w:rPr>
  </w:style>
  <w:style w:type="paragraph" w:styleId="TOC1">
    <w:name w:val="toc 1"/>
    <w:basedOn w:val="BodyText"/>
    <w:next w:val="BodyText"/>
    <w:uiPriority w:val="39"/>
    <w:unhideWhenUsed/>
    <w:pPr>
      <w:tabs>
        <w:tab w:val="right" w:leader="dot" w:pos="10081"/>
      </w:tabs>
      <w:spacing w:after="0"/>
    </w:pPr>
    <w:rPr>
      <w:b/>
      <w:szCs w:val="28"/>
    </w:rPr>
  </w:style>
  <w:style w:type="paragraph" w:styleId="TOC2">
    <w:name w:val="toc 2"/>
    <w:basedOn w:val="TOC1"/>
    <w:next w:val="BodyText"/>
    <w:uiPriority w:val="39"/>
    <w:unhideWhenUsed/>
    <w:pPr>
      <w:spacing w:before="60" w:after="60"/>
      <w:ind w:left="1258" w:hanging="181"/>
    </w:pPr>
    <w:rPr>
      <w:rFonts w:cs="Open Sans"/>
      <w:b w:val="0"/>
      <w:sz w:val="20"/>
    </w:rPr>
  </w:style>
  <w:style w:type="paragraph" w:styleId="TOC3">
    <w:name w:val="toc 3"/>
    <w:basedOn w:val="TOC2"/>
    <w:next w:val="BodyText"/>
    <w:uiPriority w:val="39"/>
    <w:unhideWhenUsed/>
    <w:pPr>
      <w:ind w:left="1080" w:firstLine="0"/>
    </w:pPr>
  </w:style>
  <w:style w:type="paragraph" w:styleId="TOC4">
    <w:name w:val="toc 4"/>
    <w:basedOn w:val="Normal"/>
    <w:next w:val="Normal"/>
    <w:uiPriority w:val="39"/>
    <w:unhideWhenUsed/>
    <w:pPr>
      <w:spacing w:line="240" w:lineRule="auto"/>
      <w:ind w:left="720"/>
    </w:pPr>
    <w:rPr>
      <w:sz w:val="20"/>
    </w:rPr>
  </w:style>
  <w:style w:type="paragraph" w:styleId="TOC5">
    <w:name w:val="toc 5"/>
    <w:next w:val="Normal"/>
    <w:uiPriority w:val="39"/>
    <w:pPr>
      <w:widowControl w:val="0"/>
      <w:tabs>
        <w:tab w:val="right" w:leader="dot" w:pos="7200"/>
      </w:tabs>
      <w:ind w:left="1440"/>
    </w:pPr>
    <w:rPr>
      <w:rFonts w:ascii="Times New Roman" w:eastAsia="Times New Roman" w:hAnsi="Times New Roman"/>
    </w:rPr>
  </w:style>
  <w:style w:type="paragraph" w:styleId="TOC6">
    <w:name w:val="toc 6"/>
    <w:basedOn w:val="Normal"/>
    <w:next w:val="Normal"/>
    <w:uiPriority w:val="39"/>
    <w:pPr>
      <w:spacing w:after="0" w:line="240" w:lineRule="auto"/>
      <w:ind w:left="1000"/>
    </w:pPr>
    <w:rPr>
      <w:rFonts w:eastAsia="Times New Roman"/>
      <w:sz w:val="20"/>
      <w:szCs w:val="20"/>
    </w:rPr>
  </w:style>
  <w:style w:type="paragraph" w:styleId="TOC7">
    <w:name w:val="toc 7"/>
    <w:basedOn w:val="Normal"/>
    <w:next w:val="Normal"/>
    <w:uiPriority w:val="39"/>
    <w:pPr>
      <w:spacing w:after="0" w:line="240" w:lineRule="auto"/>
      <w:ind w:left="1200"/>
    </w:pPr>
    <w:rPr>
      <w:rFonts w:eastAsia="Times New Roman"/>
      <w:sz w:val="20"/>
      <w:szCs w:val="20"/>
    </w:rPr>
  </w:style>
  <w:style w:type="paragraph" w:styleId="TOC8">
    <w:name w:val="toc 8"/>
    <w:basedOn w:val="Normal"/>
    <w:next w:val="Normal"/>
    <w:uiPriority w:val="39"/>
    <w:pPr>
      <w:spacing w:after="0" w:line="240" w:lineRule="auto"/>
      <w:ind w:left="1400"/>
    </w:pPr>
    <w:rPr>
      <w:rFonts w:eastAsia="Times New Roman"/>
      <w:sz w:val="20"/>
      <w:szCs w:val="20"/>
    </w:rPr>
  </w:style>
  <w:style w:type="paragraph" w:styleId="TOC9">
    <w:name w:val="toc 9"/>
    <w:basedOn w:val="Normal"/>
    <w:next w:val="Normal"/>
    <w:uiPriority w:val="39"/>
    <w:pPr>
      <w:spacing w:after="0" w:line="240" w:lineRule="auto"/>
      <w:ind w:left="1600"/>
    </w:pPr>
    <w:rPr>
      <w:rFonts w:eastAsia="Times New Roman"/>
      <w:sz w:val="20"/>
      <w:szCs w:val="20"/>
    </w:rPr>
  </w:style>
  <w:style w:type="table" w:styleId="MediumGrid1-Accent6">
    <w:name w:val="Medium Grid 1 Accent 6"/>
    <w:basedOn w:val="TableNormal"/>
    <w:uiPriority w:val="67"/>
    <w:rPr>
      <w:rFonts w:ascii="Calibri" w:eastAsia="Calibri" w:hAnsi="Calibri"/>
      <w:lang w:val="en-IN" w:eastAsia="zh-CN"/>
    </w:rPr>
    <w:tblPr>
      <w:tblBorders>
        <w:top w:val="single" w:sz="8" w:space="0" w:color="93C571"/>
        <w:left w:val="single" w:sz="8" w:space="0" w:color="93C571"/>
        <w:bottom w:val="single" w:sz="8" w:space="0" w:color="93C571"/>
        <w:right w:val="single" w:sz="8" w:space="0" w:color="93C571"/>
        <w:insideH w:val="single" w:sz="8" w:space="0" w:color="93C571"/>
        <w:insideV w:val="single" w:sz="8" w:space="0" w:color="93C571"/>
      </w:tblBorders>
    </w:tblPr>
    <w:tcPr>
      <w:shd w:val="clear" w:color="auto" w:fill="DBEBD0"/>
    </w:tcPr>
    <w:tblStylePr w:type="firstRow">
      <w:rPr>
        <w:b/>
        <w:bCs/>
      </w:rPr>
    </w:tblStylePr>
    <w:tblStylePr w:type="lastRow">
      <w:rPr>
        <w:b/>
        <w:bCs/>
      </w:rPr>
      <w:tblPr/>
      <w:tcPr>
        <w:tcBorders>
          <w:top w:val="single" w:sz="18" w:space="0" w:color="93C571"/>
        </w:tcBorders>
      </w:tcPr>
    </w:tblStylePr>
    <w:tblStylePr w:type="firstCol">
      <w:rPr>
        <w:b/>
        <w:bCs/>
      </w:rPr>
    </w:tblStylePr>
    <w:tblStylePr w:type="lastCol">
      <w:rPr>
        <w:b/>
        <w:bCs/>
      </w:rPr>
    </w:tblStylePr>
    <w:tblStylePr w:type="band1Vert">
      <w:tblPr/>
      <w:tcPr>
        <w:shd w:val="clear" w:color="auto" w:fill="B7D8A0"/>
      </w:tcPr>
    </w:tblStylePr>
    <w:tblStylePr w:type="band1Horz">
      <w:tblPr/>
      <w:tcPr>
        <w:shd w:val="clear" w:color="auto" w:fill="B7D8A0"/>
      </w:tcPr>
    </w:tblStylePr>
  </w:style>
  <w:style w:type="character" w:customStyle="1" w:styleId="HeaderChar">
    <w:name w:val="Header Char"/>
    <w:basedOn w:val="DefaultParagraphFont"/>
    <w:link w:val="Header"/>
    <w:uiPriority w:val="99"/>
    <w:qFormat/>
    <w:rPr>
      <w:rFonts w:ascii="Open Sans" w:eastAsia="Times New Roman" w:hAnsi="Open Sans" w:cs="Times New Roman"/>
      <w:sz w:val="18"/>
      <w:szCs w:val="16"/>
      <w:lang w:val="en-GB"/>
    </w:rPr>
  </w:style>
  <w:style w:type="character" w:customStyle="1" w:styleId="FooterChar">
    <w:name w:val="Footer Char"/>
    <w:basedOn w:val="DefaultParagraphFont"/>
    <w:link w:val="Footer"/>
    <w:uiPriority w:val="99"/>
    <w:qFormat/>
    <w:rPr>
      <w:rFonts w:ascii="Open Sans" w:eastAsia="Times New Roman" w:hAnsi="Open Sans" w:cs="Times New Roman"/>
      <w:sz w:val="18"/>
      <w:szCs w:val="20"/>
      <w:lang w:val="en-GB"/>
    </w:rPr>
  </w:style>
  <w:style w:type="character" w:customStyle="1" w:styleId="Heading1Char">
    <w:name w:val="Heading 1 Char"/>
    <w:basedOn w:val="DefaultParagraphFont"/>
    <w:link w:val="Heading1"/>
    <w:qFormat/>
    <w:rPr>
      <w:rFonts w:eastAsia="Times New Roman"/>
      <w:b/>
      <w:color w:val="54B948"/>
      <w:sz w:val="36"/>
      <w:szCs w:val="36"/>
      <w:lang w:val="en-GB"/>
    </w:rPr>
  </w:style>
  <w:style w:type="character" w:customStyle="1" w:styleId="Heading2Char">
    <w:name w:val="Heading 2 Char"/>
    <w:basedOn w:val="DefaultParagraphFont"/>
    <w:link w:val="Heading2"/>
    <w:qFormat/>
    <w:rPr>
      <w:rFonts w:eastAsia="Times New Roman"/>
      <w:b/>
      <w:sz w:val="34"/>
      <w:szCs w:val="28"/>
      <w:lang w:val="en-GB"/>
    </w:rPr>
  </w:style>
  <w:style w:type="character" w:customStyle="1" w:styleId="Heading3Char">
    <w:name w:val="Heading 3 Char"/>
    <w:basedOn w:val="DefaultParagraphFont"/>
    <w:link w:val="Heading3"/>
    <w:uiPriority w:val="9"/>
    <w:qFormat/>
    <w:rPr>
      <w:rFonts w:eastAsia="Times New Roman" w:cs="Calibri"/>
      <w:b/>
      <w:sz w:val="28"/>
      <w:szCs w:val="24"/>
      <w:lang w:val="en-GB"/>
    </w:rPr>
  </w:style>
  <w:style w:type="character" w:customStyle="1" w:styleId="Heading4Char">
    <w:name w:val="Heading 4 Char"/>
    <w:basedOn w:val="DefaultParagraphFont"/>
    <w:link w:val="Heading4"/>
    <w:uiPriority w:val="9"/>
    <w:qFormat/>
    <w:rPr>
      <w:rFonts w:eastAsia="Times New Roman" w:cs="Calibri"/>
      <w:b/>
      <w:sz w:val="24"/>
      <w:szCs w:val="24"/>
      <w:lang w:val="en-GB"/>
    </w:rPr>
  </w:style>
  <w:style w:type="character" w:customStyle="1" w:styleId="Heading5Char">
    <w:name w:val="Heading 5 Char"/>
    <w:basedOn w:val="DefaultParagraphFont"/>
    <w:link w:val="Heading5"/>
    <w:uiPriority w:val="9"/>
    <w:rPr>
      <w:rFonts w:eastAsia="Times New Roman" w:cs="Calibri"/>
      <w:b/>
      <w:szCs w:val="24"/>
      <w:lang w:val="en-GB"/>
    </w:rPr>
  </w:style>
  <w:style w:type="character" w:customStyle="1" w:styleId="Heading6Char">
    <w:name w:val="Heading 6 Char"/>
    <w:basedOn w:val="DefaultParagraphFont"/>
    <w:link w:val="Heading6"/>
    <w:uiPriority w:val="9"/>
    <w:qFormat/>
    <w:rPr>
      <w:rFonts w:eastAsia="Times New Roman" w:cs="Calibri"/>
      <w:b/>
      <w:i/>
      <w:lang w:val="en-GB"/>
    </w:rPr>
  </w:style>
  <w:style w:type="paragraph" w:customStyle="1" w:styleId="TableHeading">
    <w:name w:val="Table Heading"/>
    <w:basedOn w:val="BodyText"/>
    <w:qFormat/>
    <w:rsid w:val="003C0E79"/>
    <w:pPr>
      <w:spacing w:before="60" w:after="60"/>
      <w:ind w:left="0"/>
    </w:pPr>
    <w:rPr>
      <w:b/>
      <w:color w:val="54B948"/>
      <w:sz w:val="20"/>
      <w:szCs w:val="22"/>
    </w:rPr>
  </w:style>
  <w:style w:type="paragraph" w:customStyle="1" w:styleId="TableBody">
    <w:name w:val="Table Body"/>
    <w:basedOn w:val="BodyText"/>
    <w:qFormat/>
    <w:pPr>
      <w:spacing w:before="60" w:after="60"/>
      <w:ind w:left="0"/>
    </w:pPr>
    <w:rPr>
      <w:sz w:val="20"/>
    </w:rPr>
  </w:style>
  <w:style w:type="paragraph" w:customStyle="1" w:styleId="Legal">
    <w:name w:val="Legal"/>
    <w:basedOn w:val="BodyText"/>
    <w:pPr>
      <w:spacing w:before="60" w:after="60"/>
    </w:pPr>
    <w:rPr>
      <w:sz w:val="18"/>
    </w:rPr>
  </w:style>
  <w:style w:type="character" w:customStyle="1" w:styleId="CommentTextChar">
    <w:name w:val="Comment Text Char"/>
    <w:basedOn w:val="DefaultParagraphFont"/>
    <w:link w:val="CommentText"/>
    <w:uiPriority w:val="99"/>
    <w:qFormat/>
    <w:rPr>
      <w:rFonts w:ascii="Open Sans" w:eastAsia="Times New Roman" w:hAnsi="Open Sans" w:cs="Times New Roman"/>
      <w:sz w:val="20"/>
      <w:szCs w:val="20"/>
    </w:rPr>
  </w:style>
  <w:style w:type="character" w:customStyle="1" w:styleId="CommentSubjectChar">
    <w:name w:val="Comment Subject Char"/>
    <w:basedOn w:val="CommentTextChar"/>
    <w:link w:val="CommentSubject"/>
    <w:uiPriority w:val="99"/>
    <w:semiHidden/>
    <w:qFormat/>
    <w:rPr>
      <w:rFonts w:ascii="Open Sans" w:eastAsia="Times New Roman" w:hAnsi="Open Sans" w:cs="Times New Roman"/>
      <w:b/>
      <w:bCs/>
      <w:sz w:val="20"/>
      <w:szCs w:val="20"/>
    </w:rPr>
  </w:style>
  <w:style w:type="character" w:customStyle="1" w:styleId="BalloonTextChar">
    <w:name w:val="Balloon Text Char"/>
    <w:basedOn w:val="DefaultParagraphFont"/>
    <w:link w:val="BalloonText"/>
    <w:uiPriority w:val="99"/>
    <w:semiHidden/>
    <w:rPr>
      <w:rFonts w:ascii="Segoe UI" w:eastAsia="Times New Roman" w:hAnsi="Segoe UI" w:cs="Segoe UI"/>
      <w:sz w:val="18"/>
      <w:szCs w:val="18"/>
    </w:rPr>
  </w:style>
  <w:style w:type="paragraph" w:customStyle="1" w:styleId="GlossaryHeading">
    <w:name w:val="Glossary Heading"/>
    <w:basedOn w:val="BodyText"/>
    <w:next w:val="GlossaryTerm"/>
    <w:uiPriority w:val="4"/>
    <w:pPr>
      <w:keepNext/>
      <w:pBdr>
        <w:top w:val="single" w:sz="4" w:space="1" w:color="auto"/>
      </w:pBdr>
      <w:spacing w:after="0"/>
      <w:ind w:left="0"/>
    </w:pPr>
    <w:rPr>
      <w:b/>
      <w:sz w:val="24"/>
    </w:rPr>
  </w:style>
  <w:style w:type="paragraph" w:customStyle="1" w:styleId="GlossaryTerm">
    <w:name w:val="Glossary Term"/>
    <w:basedOn w:val="BodyText"/>
    <w:next w:val="GlossaryDescription"/>
    <w:uiPriority w:val="4"/>
    <w:pPr>
      <w:keepNext/>
      <w:spacing w:before="0" w:after="0"/>
    </w:pPr>
    <w:rPr>
      <w:b/>
    </w:rPr>
  </w:style>
  <w:style w:type="paragraph" w:customStyle="1" w:styleId="GlossaryDescription">
    <w:name w:val="Glossary Description"/>
    <w:basedOn w:val="BodyText"/>
    <w:uiPriority w:val="4"/>
    <w:pPr>
      <w:spacing w:before="0"/>
      <w:ind w:left="1077"/>
    </w:pPr>
  </w:style>
  <w:style w:type="paragraph" w:customStyle="1" w:styleId="Warning">
    <w:name w:val="Warning"/>
    <w:basedOn w:val="BodyText"/>
    <w:next w:val="BodyText"/>
    <w:uiPriority w:val="9"/>
    <w:pPr>
      <w:numPr>
        <w:numId w:val="4"/>
      </w:numPr>
      <w:shd w:val="clear" w:color="auto" w:fill="FFE1E1"/>
      <w:tabs>
        <w:tab w:val="left" w:pos="720"/>
        <w:tab w:val="left" w:pos="1440"/>
      </w:tabs>
      <w:ind w:left="1797" w:hanging="1440"/>
    </w:pPr>
  </w:style>
  <w:style w:type="paragraph" w:customStyle="1" w:styleId="Caution">
    <w:name w:val="Caution"/>
    <w:basedOn w:val="BodyText"/>
    <w:next w:val="BodyText"/>
    <w:uiPriority w:val="9"/>
    <w:qFormat/>
    <w:pPr>
      <w:numPr>
        <w:numId w:val="5"/>
      </w:numPr>
      <w:shd w:val="clear" w:color="auto" w:fill="FFF2CC" w:themeFill="accent4" w:themeFillTint="33"/>
      <w:tabs>
        <w:tab w:val="left" w:pos="720"/>
        <w:tab w:val="left" w:pos="1440"/>
      </w:tabs>
      <w:ind w:left="1797" w:hanging="1440"/>
    </w:pPr>
  </w:style>
  <w:style w:type="paragraph" w:customStyle="1" w:styleId="Note">
    <w:name w:val="Note"/>
    <w:basedOn w:val="BodyText"/>
    <w:next w:val="BodyText"/>
    <w:qFormat/>
    <w:pPr>
      <w:shd w:val="clear" w:color="auto" w:fill="E1F0D7"/>
      <w:ind w:left="1571" w:hanging="851"/>
    </w:pPr>
  </w:style>
  <w:style w:type="paragraph" w:customStyle="1" w:styleId="Product">
    <w:name w:val="Product"/>
    <w:next w:val="Title"/>
    <w:link w:val="ProductChar"/>
    <w:pPr>
      <w:suppressAutoHyphens/>
      <w:spacing w:after="120"/>
      <w:ind w:left="357" w:right="357"/>
      <w:contextualSpacing/>
      <w:outlineLvl w:val="1"/>
    </w:pPr>
    <w:rPr>
      <w:rFonts w:ascii="Raleway Black" w:eastAsia="Times New Roman" w:hAnsi="Raleway Black"/>
      <w:sz w:val="48"/>
      <w:szCs w:val="60"/>
      <w:lang w:val="en-GB"/>
    </w:rPr>
  </w:style>
  <w:style w:type="character" w:customStyle="1" w:styleId="TitleChar">
    <w:name w:val="Title Char"/>
    <w:basedOn w:val="DefaultParagraphFont"/>
    <w:link w:val="Title"/>
    <w:rPr>
      <w:rFonts w:ascii="Open Sans" w:eastAsiaTheme="majorEastAsia" w:hAnsi="Open Sans" w:cstheme="majorBidi"/>
      <w:b/>
      <w:sz w:val="48"/>
      <w:szCs w:val="56"/>
      <w:lang w:val="en-GB"/>
    </w:rPr>
  </w:style>
  <w:style w:type="character" w:customStyle="1" w:styleId="ProductChar">
    <w:name w:val="Product Char"/>
    <w:basedOn w:val="DefaultParagraphFont"/>
    <w:link w:val="Product"/>
    <w:rPr>
      <w:rFonts w:ascii="Raleway Black" w:eastAsia="Times New Roman" w:hAnsi="Raleway Black" w:cs="Times New Roman"/>
      <w:sz w:val="48"/>
      <w:szCs w:val="60"/>
      <w:lang w:val="en-GB"/>
    </w:rPr>
  </w:style>
  <w:style w:type="character" w:customStyle="1" w:styleId="BodyTextChar">
    <w:name w:val="Body Text Char"/>
    <w:basedOn w:val="DefaultParagraphFont"/>
    <w:link w:val="BodyText"/>
    <w:rPr>
      <w:rFonts w:ascii="Open Sans" w:eastAsia="Times New Roman" w:hAnsi="Open Sans" w:cs="Times New Roman"/>
      <w:szCs w:val="20"/>
      <w:lang w:val="en-GB"/>
    </w:rPr>
  </w:style>
  <w:style w:type="character" w:customStyle="1" w:styleId="BodyText2Char">
    <w:name w:val="Body Text 2 Char"/>
    <w:basedOn w:val="DefaultParagraphFont"/>
    <w:link w:val="BodyText2"/>
    <w:rPr>
      <w:rFonts w:ascii="Open Sans" w:eastAsia="Times New Roman" w:hAnsi="Open Sans" w:cs="Times New Roman"/>
      <w:szCs w:val="20"/>
      <w:lang w:val="en-GB"/>
    </w:rPr>
  </w:style>
  <w:style w:type="paragraph" w:customStyle="1" w:styleId="TableWarning">
    <w:name w:val="Table Warning"/>
    <w:basedOn w:val="TableBody"/>
    <w:next w:val="TableBody"/>
    <w:uiPriority w:val="9"/>
    <w:pPr>
      <w:shd w:val="clear" w:color="auto" w:fill="FBE4D5" w:themeFill="accent2" w:themeFillTint="33"/>
      <w:tabs>
        <w:tab w:val="left" w:pos="1077"/>
      </w:tabs>
      <w:ind w:left="284" w:hanging="284"/>
    </w:pPr>
  </w:style>
  <w:style w:type="character" w:customStyle="1" w:styleId="DateChar">
    <w:name w:val="Date Char"/>
    <w:basedOn w:val="DefaultParagraphFont"/>
    <w:link w:val="Date"/>
    <w:rPr>
      <w:rFonts w:ascii="Open Sans" w:eastAsia="Times New Roman" w:hAnsi="Open Sans" w:cs="Times New Roman"/>
      <w:szCs w:val="20"/>
      <w:lang w:val="en-GB"/>
    </w:rPr>
  </w:style>
  <w:style w:type="paragraph" w:customStyle="1" w:styleId="TableCaption">
    <w:name w:val="Table Caption"/>
    <w:basedOn w:val="BodyText"/>
    <w:next w:val="BodyText"/>
    <w:uiPriority w:val="4"/>
    <w:qFormat/>
    <w:pPr>
      <w:keepNext/>
      <w:numPr>
        <w:ilvl w:val="2"/>
        <w:numId w:val="6"/>
      </w:numPr>
      <w:tabs>
        <w:tab w:val="left" w:pos="1440"/>
      </w:tabs>
      <w:spacing w:before="240"/>
    </w:pPr>
    <w:rPr>
      <w:i/>
      <w:sz w:val="20"/>
    </w:rPr>
  </w:style>
  <w:style w:type="paragraph" w:customStyle="1" w:styleId="FigureCaption">
    <w:name w:val="Figure Caption"/>
    <w:basedOn w:val="BodyText"/>
    <w:next w:val="BodyText"/>
    <w:qFormat/>
    <w:pPr>
      <w:keepNext/>
      <w:numPr>
        <w:numId w:val="6"/>
      </w:numPr>
      <w:spacing w:before="240"/>
    </w:pPr>
    <w:rPr>
      <w:i/>
      <w:iCs/>
      <w:sz w:val="20"/>
      <w:szCs w:val="18"/>
    </w:rPr>
  </w:style>
  <w:style w:type="paragraph" w:customStyle="1" w:styleId="Caution2">
    <w:name w:val="Caution 2"/>
    <w:basedOn w:val="Caution"/>
    <w:next w:val="BodyText2"/>
    <w:uiPriority w:val="9"/>
    <w:qFormat/>
    <w:pPr>
      <w:numPr>
        <w:ilvl w:val="1"/>
      </w:numPr>
      <w:tabs>
        <w:tab w:val="clear" w:pos="720"/>
        <w:tab w:val="clear" w:pos="1440"/>
        <w:tab w:val="left" w:pos="1077"/>
        <w:tab w:val="left" w:pos="1797"/>
      </w:tabs>
      <w:ind w:left="2154" w:hanging="1797"/>
    </w:pPr>
  </w:style>
  <w:style w:type="character" w:customStyle="1" w:styleId="Code">
    <w:name w:val="Code"/>
    <w:uiPriority w:val="9"/>
    <w:rPr>
      <w:rFonts w:ascii="Courier New" w:hAnsi="Courier New"/>
      <w:shd w:val="clear" w:color="auto" w:fill="F2F2F2" w:themeFill="background1" w:themeFillShade="F2"/>
    </w:rPr>
  </w:style>
  <w:style w:type="paragraph" w:customStyle="1" w:styleId="TableListNumber">
    <w:name w:val="Table List Number"/>
    <w:basedOn w:val="TableBody"/>
    <w:uiPriority w:val="9"/>
    <w:qFormat/>
    <w:pPr>
      <w:numPr>
        <w:numId w:val="7"/>
      </w:numPr>
    </w:pPr>
  </w:style>
  <w:style w:type="table" w:customStyle="1" w:styleId="TableHeadingTop">
    <w:name w:val="Table Heading Top"/>
    <w:basedOn w:val="TableGrid"/>
    <w:uiPriority w:val="99"/>
    <w:tblPr/>
    <w:tcPr>
      <w:shd w:val="clear" w:color="auto" w:fill="auto"/>
    </w:tcPr>
    <w:tblStylePr w:type="firstRow">
      <w:rPr>
        <w:rFonts w:ascii="Wingdings 3" w:hAnsi="Wingdings 3"/>
        <w:b w:val="0"/>
        <w:color w:val="FFFFFF" w:themeColor="background1"/>
        <w:sz w:val="20"/>
      </w:rPr>
      <w:tblPr/>
      <w:trPr>
        <w:tblHeader/>
      </w:trPr>
      <w:tcPr>
        <w:shd w:val="clear" w:color="auto" w:fill="54B948"/>
      </w:tcPr>
    </w:tblStylePr>
  </w:style>
  <w:style w:type="paragraph" w:customStyle="1" w:styleId="TableListNumber2">
    <w:name w:val="Table List Number 2"/>
    <w:basedOn w:val="TableListNumber"/>
    <w:uiPriority w:val="9"/>
    <w:pPr>
      <w:keepNext/>
      <w:numPr>
        <w:ilvl w:val="1"/>
      </w:numPr>
    </w:pPr>
  </w:style>
  <w:style w:type="paragraph" w:customStyle="1" w:styleId="TableListBullet">
    <w:name w:val="Table List Bullet"/>
    <w:basedOn w:val="TableBody"/>
    <w:uiPriority w:val="9"/>
    <w:qFormat/>
    <w:pPr>
      <w:numPr>
        <w:numId w:val="8"/>
      </w:numPr>
    </w:pPr>
  </w:style>
  <w:style w:type="paragraph" w:customStyle="1" w:styleId="TableListBullet2">
    <w:name w:val="Table List Bullet 2"/>
    <w:basedOn w:val="TableListBullet"/>
    <w:uiPriority w:val="9"/>
    <w:pPr>
      <w:numPr>
        <w:ilvl w:val="1"/>
      </w:numPr>
    </w:pPr>
  </w:style>
  <w:style w:type="paragraph" w:customStyle="1" w:styleId="TableListContinue">
    <w:name w:val="Table List Continue"/>
    <w:basedOn w:val="TableBody"/>
    <w:uiPriority w:val="9"/>
    <w:qFormat/>
    <w:pPr>
      <w:ind w:left="284"/>
    </w:pPr>
  </w:style>
  <w:style w:type="paragraph" w:customStyle="1" w:styleId="TableListContinue2">
    <w:name w:val="Table List Continue 2"/>
    <w:basedOn w:val="TableListContinue"/>
    <w:uiPriority w:val="9"/>
    <w:pPr>
      <w:ind w:left="567"/>
    </w:pPr>
  </w:style>
  <w:style w:type="paragraph" w:customStyle="1" w:styleId="Warning2">
    <w:name w:val="Warning 2"/>
    <w:basedOn w:val="Warning"/>
    <w:next w:val="BodyText2"/>
    <w:uiPriority w:val="9"/>
    <w:pPr>
      <w:numPr>
        <w:ilvl w:val="1"/>
      </w:numPr>
      <w:tabs>
        <w:tab w:val="clear" w:pos="720"/>
        <w:tab w:val="clear" w:pos="1440"/>
        <w:tab w:val="left" w:pos="1077"/>
        <w:tab w:val="left" w:pos="1797"/>
      </w:tabs>
      <w:suppressAutoHyphens w:val="0"/>
      <w:ind w:left="2154" w:hanging="1797"/>
    </w:pPr>
  </w:style>
  <w:style w:type="paragraph" w:customStyle="1" w:styleId="Warning3">
    <w:name w:val="Warning 3"/>
    <w:basedOn w:val="Warning2"/>
    <w:next w:val="Normal"/>
    <w:uiPriority w:val="9"/>
    <w:pPr>
      <w:numPr>
        <w:ilvl w:val="2"/>
      </w:numPr>
      <w:tabs>
        <w:tab w:val="clear" w:pos="1077"/>
        <w:tab w:val="clear" w:pos="1797"/>
        <w:tab w:val="left" w:pos="1440"/>
        <w:tab w:val="left" w:pos="2155"/>
      </w:tabs>
      <w:ind w:left="2512" w:hanging="2155"/>
    </w:pPr>
  </w:style>
  <w:style w:type="paragraph" w:customStyle="1" w:styleId="LOTHeading">
    <w:name w:val="LOT Heading"/>
    <w:basedOn w:val="NoTOCHeading10"/>
    <w:next w:val="BodyText"/>
    <w:pPr>
      <w:pageBreakBefore w:val="0"/>
      <w:outlineLvl w:val="1"/>
    </w:pPr>
    <w:rPr>
      <w:sz w:val="32"/>
    </w:rPr>
  </w:style>
  <w:style w:type="paragraph" w:customStyle="1" w:styleId="NoTOCHeading10">
    <w:name w:val="NoTOC Heading 1"/>
    <w:basedOn w:val="Heading1"/>
    <w:next w:val="BodyText"/>
  </w:style>
  <w:style w:type="paragraph" w:customStyle="1" w:styleId="TableCaution">
    <w:name w:val="Table Caution"/>
    <w:basedOn w:val="TableBody"/>
    <w:next w:val="TableBody"/>
    <w:uiPriority w:val="4"/>
    <w:qFormat/>
    <w:pPr>
      <w:shd w:val="clear" w:color="auto" w:fill="FFF2CC" w:themeFill="accent4" w:themeFillTint="33"/>
      <w:tabs>
        <w:tab w:val="left" w:pos="1077"/>
      </w:tabs>
      <w:ind w:left="284" w:hanging="284"/>
    </w:pPr>
  </w:style>
  <w:style w:type="paragraph" w:customStyle="1" w:styleId="TableNote">
    <w:name w:val="Table Note"/>
    <w:basedOn w:val="TableBody"/>
    <w:next w:val="TableBody"/>
    <w:uiPriority w:val="9"/>
    <w:qFormat/>
    <w:pPr>
      <w:shd w:val="clear" w:color="auto" w:fill="E2EFD9" w:themeFill="accent6" w:themeFillTint="33"/>
      <w:tabs>
        <w:tab w:val="left" w:pos="720"/>
      </w:tabs>
      <w:ind w:left="284" w:hanging="284"/>
    </w:pPr>
  </w:style>
  <w:style w:type="paragraph" w:customStyle="1" w:styleId="CodeBody">
    <w:name w:val="Code Body"/>
    <w:basedOn w:val="BodyText"/>
    <w:uiPriority w:val="4"/>
    <w:qFormat/>
    <w:pPr>
      <w:shd w:val="clear" w:color="auto" w:fill="F2F2F2" w:themeFill="background1" w:themeFillShade="F2"/>
      <w:spacing w:before="0"/>
      <w:contextualSpacing/>
    </w:pPr>
    <w:rPr>
      <w:rFonts w:ascii="Courier New" w:hAnsi="Courier New"/>
    </w:rPr>
  </w:style>
  <w:style w:type="table" w:customStyle="1" w:styleId="TableHeadingLeft">
    <w:name w:val="Table Heading Left"/>
    <w:basedOn w:val="TableGrid"/>
    <w:uiPriority w:val="99"/>
    <w:tblPr/>
    <w:tcPr>
      <w:shd w:val="clear" w:color="auto" w:fill="auto"/>
    </w:tcPr>
    <w:tblStylePr w:type="firstCol">
      <w:rPr>
        <w:rFonts w:ascii="Segoe UI" w:hAnsi="Segoe UI"/>
        <w:color w:val="FFFFFF" w:themeColor="background1"/>
        <w:sz w:val="20"/>
      </w:rPr>
      <w:tblPr/>
      <w:tcPr>
        <w:shd w:val="clear" w:color="auto" w:fill="54B948"/>
      </w:tcPr>
    </w:tblStylePr>
  </w:style>
  <w:style w:type="table" w:customStyle="1" w:styleId="TableHeadingTopLeft">
    <w:name w:val="Table Heading Top+Left"/>
    <w:basedOn w:val="TableGrid"/>
    <w:uiPriority w:val="99"/>
    <w:tblPr/>
    <w:tcPr>
      <w:shd w:val="clear" w:color="auto" w:fill="auto"/>
    </w:tcPr>
    <w:tblStylePr w:type="firstRow">
      <w:rPr>
        <w:rFonts w:ascii="Wingdings 3" w:hAnsi="Wingdings 3"/>
        <w:color w:val="FFFFFF" w:themeColor="background1"/>
        <w:sz w:val="20"/>
      </w:rPr>
      <w:tblPr/>
      <w:trPr>
        <w:tblHeader/>
      </w:trPr>
      <w:tcPr>
        <w:shd w:val="clear" w:color="auto" w:fill="54B948"/>
      </w:tcPr>
    </w:tblStylePr>
    <w:tblStylePr w:type="firstCol">
      <w:rPr>
        <w:rFonts w:ascii="Wingdings 3" w:hAnsi="Wingdings 3"/>
        <w:color w:val="FFFFFF" w:themeColor="background1"/>
        <w:sz w:val="20"/>
      </w:rPr>
      <w:tblPr/>
      <w:tcPr>
        <w:shd w:val="clear" w:color="auto" w:fill="54B948"/>
      </w:tcPr>
    </w:tblStylePr>
  </w:style>
  <w:style w:type="table" w:customStyle="1" w:styleId="TableNoLines">
    <w:name w:val="Table NoLines"/>
    <w:basedOn w:val="TableGrid"/>
    <w:uiPriority w:val="99"/>
    <w:tblPr/>
    <w:tcPr>
      <w:shd w:val="clear" w:color="auto" w:fill="auto"/>
    </w:tcPr>
  </w:style>
  <w:style w:type="paragraph" w:customStyle="1" w:styleId="CodeBody2">
    <w:name w:val="Code Body 2"/>
    <w:basedOn w:val="CodeBody"/>
    <w:uiPriority w:val="4"/>
    <w:pPr>
      <w:ind w:left="1077"/>
    </w:pPr>
  </w:style>
  <w:style w:type="paragraph" w:customStyle="1" w:styleId="CodeBody3">
    <w:name w:val="Code Body 3"/>
    <w:basedOn w:val="CodeBody2"/>
    <w:uiPriority w:val="4"/>
    <w:pPr>
      <w:ind w:left="1440"/>
    </w:pPr>
  </w:style>
  <w:style w:type="paragraph" w:customStyle="1" w:styleId="Caution3">
    <w:name w:val="Caution 3"/>
    <w:basedOn w:val="Caution2"/>
    <w:next w:val="Normal"/>
    <w:uiPriority w:val="9"/>
    <w:pPr>
      <w:numPr>
        <w:ilvl w:val="2"/>
      </w:numPr>
      <w:tabs>
        <w:tab w:val="clear" w:pos="1077"/>
        <w:tab w:val="left" w:pos="1440"/>
        <w:tab w:val="left" w:pos="2155"/>
      </w:tabs>
      <w:ind w:left="2512" w:hanging="2155"/>
    </w:pPr>
  </w:style>
  <w:style w:type="paragraph" w:customStyle="1" w:styleId="Note2">
    <w:name w:val="Note 2"/>
    <w:basedOn w:val="Note"/>
    <w:next w:val="BodyText2"/>
    <w:uiPriority w:val="9"/>
    <w:qFormat/>
    <w:pPr>
      <w:ind w:left="1928"/>
    </w:pPr>
  </w:style>
  <w:style w:type="paragraph" w:customStyle="1" w:styleId="Note3">
    <w:name w:val="Note 3"/>
    <w:basedOn w:val="Note2"/>
    <w:next w:val="Normal"/>
    <w:uiPriority w:val="9"/>
    <w:pPr>
      <w:ind w:left="2291"/>
    </w:pPr>
  </w:style>
  <w:style w:type="paragraph" w:customStyle="1" w:styleId="Confidentiality">
    <w:name w:val="Confidentiality"/>
    <w:basedOn w:val="Footer"/>
    <w:pPr>
      <w:jc w:val="center"/>
    </w:pPr>
    <w:rPr>
      <w:sz w:val="16"/>
      <w:szCs w:val="16"/>
    </w:rPr>
  </w:style>
  <w:style w:type="paragraph" w:customStyle="1" w:styleId="Revision1">
    <w:name w:val="Revision1"/>
    <w:hidden/>
    <w:uiPriority w:val="99"/>
    <w:semiHidden/>
    <w:rPr>
      <w:rFonts w:eastAsia="Times New Roman"/>
      <w:sz w:val="22"/>
      <w:lang w:val="en-GB"/>
    </w:rPr>
  </w:style>
  <w:style w:type="character" w:customStyle="1" w:styleId="Bold">
    <w:name w:val="Bold"/>
    <w:qFormat/>
    <w:rPr>
      <w:b/>
    </w:rPr>
  </w:style>
  <w:style w:type="character" w:customStyle="1" w:styleId="BoldItalic">
    <w:name w:val="Bold Italic"/>
    <w:uiPriority w:val="4"/>
    <w:qFormat/>
    <w:rPr>
      <w:b/>
      <w:i/>
    </w:rPr>
  </w:style>
  <w:style w:type="character" w:customStyle="1" w:styleId="Italic">
    <w:name w:val="Italic"/>
    <w:uiPriority w:val="4"/>
    <w:qFormat/>
    <w:rPr>
      <w:i/>
    </w:rPr>
  </w:style>
  <w:style w:type="paragraph" w:customStyle="1" w:styleId="TableCodeBody">
    <w:name w:val="Table Code Body"/>
    <w:basedOn w:val="TableBody"/>
    <w:uiPriority w:val="9"/>
    <w:qFormat/>
    <w:pPr>
      <w:shd w:val="clear" w:color="auto" w:fill="F2F2F2" w:themeFill="background1" w:themeFillShade="F2"/>
    </w:pPr>
    <w:rPr>
      <w:rFonts w:ascii="Courier New" w:eastAsiaTheme="minorHAnsi" w:hAnsi="Courier New"/>
    </w:rPr>
  </w:style>
  <w:style w:type="paragraph" w:customStyle="1" w:styleId="ChapterTitle">
    <w:name w:val="Chapter Title"/>
    <w:next w:val="BodyText"/>
    <w:link w:val="ChapterTitleChar"/>
    <w:qFormat/>
    <w:rsid w:val="00AB08C0"/>
    <w:pPr>
      <w:keepNext/>
      <w:pageBreakBefore/>
      <w:suppressAutoHyphens/>
      <w:spacing w:after="120"/>
      <w:outlineLvl w:val="0"/>
    </w:pPr>
    <w:rPr>
      <w:rFonts w:eastAsia="Times New Roman"/>
      <w:b/>
      <w:color w:val="54B948"/>
      <w:sz w:val="36"/>
      <w:szCs w:val="36"/>
      <w:lang w:val="en-GB"/>
    </w:rPr>
  </w:style>
  <w:style w:type="paragraph" w:customStyle="1" w:styleId="AppendixTitle">
    <w:name w:val="Appendix Title"/>
    <w:next w:val="BodyText"/>
    <w:qFormat/>
    <w:pPr>
      <w:keepNext/>
      <w:pageBreakBefore/>
      <w:numPr>
        <w:ilvl w:val="2"/>
        <w:numId w:val="9"/>
      </w:numPr>
      <w:suppressAutoHyphens/>
      <w:spacing w:after="120"/>
      <w:ind w:left="181" w:hanging="181"/>
      <w:outlineLvl w:val="0"/>
    </w:pPr>
    <w:rPr>
      <w:rFonts w:eastAsia="Times New Roman"/>
      <w:b/>
      <w:color w:val="54B948"/>
      <w:sz w:val="36"/>
      <w:szCs w:val="36"/>
      <w:lang w:val="en-GB"/>
    </w:rPr>
  </w:style>
  <w:style w:type="character" w:customStyle="1" w:styleId="Heading7Char">
    <w:name w:val="Heading 7 Char"/>
    <w:basedOn w:val="DefaultParagraphFont"/>
    <w:link w:val="Heading7"/>
    <w:rPr>
      <w:rFonts w:asciiTheme="majorHAnsi" w:eastAsiaTheme="majorEastAsia" w:hAnsiTheme="majorHAnsi" w:cstheme="majorBidi"/>
      <w:i/>
      <w:iCs/>
      <w:color w:val="1F3864" w:themeColor="accent1" w:themeShade="80"/>
      <w:sz w:val="24"/>
      <w:szCs w:val="22"/>
    </w:rPr>
  </w:style>
  <w:style w:type="character" w:customStyle="1" w:styleId="Heading8Char">
    <w:name w:val="Heading 8 Char"/>
    <w:basedOn w:val="DefaultParagraphFont"/>
    <w:link w:val="Heading8"/>
    <w:rPr>
      <w:rFonts w:asciiTheme="majorHAnsi" w:eastAsiaTheme="majorEastAsia" w:hAnsiTheme="majorHAnsi" w:cstheme="majorBidi"/>
      <w:color w:val="262626" w:themeColor="text1" w:themeTint="D9"/>
      <w:sz w:val="21"/>
      <w:szCs w:val="21"/>
    </w:rPr>
  </w:style>
  <w:style w:type="character" w:customStyle="1" w:styleId="Heading9Char">
    <w:name w:val="Heading 9 Char"/>
    <w:basedOn w:val="DefaultParagraphFont"/>
    <w:link w:val="Heading9"/>
    <w:rPr>
      <w:rFonts w:asciiTheme="majorHAnsi" w:eastAsiaTheme="majorEastAsia" w:hAnsiTheme="majorHAnsi" w:cstheme="majorBidi"/>
      <w:i/>
      <w:iCs/>
      <w:color w:val="262626" w:themeColor="text1" w:themeTint="D9"/>
      <w:sz w:val="21"/>
      <w:szCs w:val="21"/>
    </w:rPr>
  </w:style>
  <w:style w:type="character" w:customStyle="1" w:styleId="UnresolvedMention1">
    <w:name w:val="Unresolved Mention1"/>
    <w:basedOn w:val="DefaultParagraphFont"/>
    <w:uiPriority w:val="99"/>
    <w:semiHidden/>
    <w:unhideWhenUsed/>
    <w:rPr>
      <w:color w:val="605E5C"/>
      <w:shd w:val="clear" w:color="auto" w:fill="E1DFDD"/>
    </w:rPr>
  </w:style>
  <w:style w:type="paragraph" w:customStyle="1" w:styleId="Header1">
    <w:name w:val="Header 1"/>
    <w:basedOn w:val="Header"/>
  </w:style>
  <w:style w:type="paragraph" w:customStyle="1" w:styleId="NoTOCHeading2">
    <w:name w:val="NoTOC Heading 2"/>
    <w:basedOn w:val="Heading2"/>
    <w:next w:val="BodyText"/>
  </w:style>
  <w:style w:type="paragraph" w:customStyle="1" w:styleId="NoTOCHeading3">
    <w:name w:val="NoTOC Heading 3"/>
    <w:basedOn w:val="Heading3"/>
    <w:next w:val="BodyText"/>
  </w:style>
  <w:style w:type="paragraph" w:customStyle="1" w:styleId="NoTOCHeading4">
    <w:name w:val="NoTOC Heading 4"/>
    <w:basedOn w:val="Heading4"/>
    <w:next w:val="BodyText"/>
  </w:style>
  <w:style w:type="paragraph" w:customStyle="1" w:styleId="Solution">
    <w:name w:val="Solution"/>
    <w:next w:val="Product"/>
    <w:pPr>
      <w:suppressAutoHyphens/>
      <w:spacing w:before="2400" w:after="120"/>
      <w:ind w:left="357" w:right="357"/>
      <w:contextualSpacing/>
      <w:outlineLvl w:val="0"/>
    </w:pPr>
    <w:rPr>
      <w:rFonts w:ascii="Raleway Black" w:eastAsia="Times New Roman" w:hAnsi="Raleway Black"/>
      <w:sz w:val="56"/>
      <w:szCs w:val="60"/>
      <w:lang w:val="en-GB"/>
    </w:rPr>
  </w:style>
  <w:style w:type="character" w:customStyle="1" w:styleId="FootnoteTextChar">
    <w:name w:val="Footnote Text Char"/>
    <w:basedOn w:val="DefaultParagraphFont"/>
    <w:link w:val="FootnoteText"/>
    <w:rPr>
      <w:rFonts w:ascii="Open Sans" w:eastAsia="Times New Roman" w:hAnsi="Open Sans" w:cs="Times New Roman"/>
      <w:sz w:val="16"/>
      <w:szCs w:val="20"/>
      <w:lang w:val="en-GB"/>
    </w:rPr>
  </w:style>
  <w:style w:type="table" w:customStyle="1" w:styleId="TableCodeBlock">
    <w:name w:val="Table Code Block"/>
    <w:basedOn w:val="TableGrid"/>
    <w:uiPriority w:val="99"/>
    <w:rPr>
      <w:rFonts w:ascii="Courier New" w:hAnsi="Courier New"/>
    </w:rPr>
    <w:tblPr>
      <w:tblBorders>
        <w:top w:val="single" w:sz="4" w:space="0" w:color="C0C0C0"/>
        <w:left w:val="single" w:sz="4" w:space="0" w:color="C0C0C0"/>
        <w:bottom w:val="single" w:sz="4" w:space="0" w:color="C0C0C0"/>
        <w:right w:val="single" w:sz="4" w:space="0" w:color="C0C0C0"/>
        <w:insideH w:val="none" w:sz="0" w:space="0" w:color="auto"/>
        <w:insideV w:val="none" w:sz="0" w:space="0" w:color="auto"/>
      </w:tblBorders>
    </w:tblPr>
    <w:tcPr>
      <w:shd w:val="clear" w:color="auto" w:fill="F2F2F2" w:themeFill="background1" w:themeFillShade="F2"/>
    </w:tcPr>
  </w:style>
  <w:style w:type="paragraph" w:customStyle="1" w:styleId="Project">
    <w:name w:val="Project"/>
    <w:next w:val="Normal"/>
    <w:pPr>
      <w:suppressAutoHyphens/>
      <w:spacing w:before="2250"/>
    </w:pPr>
    <w:rPr>
      <w:rFonts w:ascii="Verdana" w:eastAsia="Times New Roman" w:hAnsi="Verdana"/>
      <w:b/>
      <w:sz w:val="48"/>
      <w:szCs w:val="24"/>
      <w:lang w:val="en-GB" w:eastAsia="en-GB"/>
    </w:rPr>
  </w:style>
  <w:style w:type="paragraph" w:customStyle="1" w:styleId="DocNumber">
    <w:name w:val="DocNumber"/>
    <w:basedOn w:val="Title"/>
    <w:pPr>
      <w:pBdr>
        <w:bottom w:val="none" w:sz="0" w:space="0" w:color="auto"/>
      </w:pBdr>
      <w:spacing w:after="0"/>
      <w:ind w:left="0" w:right="0"/>
      <w:contextualSpacing w:val="0"/>
      <w:outlineLvl w:val="9"/>
    </w:pPr>
    <w:rPr>
      <w:rFonts w:ascii="Verdana" w:eastAsia="Times New Roman" w:hAnsi="Verdana" w:cs="Arial"/>
      <w:b w:val="0"/>
      <w:bCs/>
      <w:kern w:val="28"/>
      <w:sz w:val="20"/>
      <w:szCs w:val="32"/>
      <w:lang w:eastAsia="en-GB"/>
    </w:rPr>
  </w:style>
  <w:style w:type="paragraph" w:customStyle="1" w:styleId="NoTOCHeading1">
    <w:name w:val="NoTOCHeading1"/>
    <w:basedOn w:val="Heading1"/>
    <w:next w:val="BodyText"/>
    <w:pPr>
      <w:numPr>
        <w:numId w:val="10"/>
      </w:numPr>
      <w:pBdr>
        <w:top w:val="single" w:sz="4" w:space="1" w:color="auto"/>
      </w:pBdr>
      <w:spacing w:before="120"/>
      <w:ind w:left="-1134"/>
      <w:outlineLvl w:val="9"/>
    </w:pPr>
    <w:rPr>
      <w:rFonts w:ascii="Verdana" w:hAnsi="Verdana" w:cs="Arial"/>
      <w:bCs/>
      <w:kern w:val="32"/>
      <w:sz w:val="32"/>
      <w:szCs w:val="32"/>
      <w:lang w:eastAsia="en-GB"/>
    </w:rPr>
  </w:style>
  <w:style w:type="paragraph" w:customStyle="1" w:styleId="NoTOCHeading20">
    <w:name w:val="NoTOCHeading2"/>
    <w:basedOn w:val="Heading2"/>
    <w:next w:val="BodyText"/>
    <w:pPr>
      <w:tabs>
        <w:tab w:val="left" w:pos="720"/>
      </w:tabs>
      <w:ind w:left="-1134" w:hanging="360"/>
      <w:outlineLvl w:val="9"/>
    </w:pPr>
    <w:rPr>
      <w:rFonts w:ascii="Verdana" w:hAnsi="Verdana" w:cs="Arial"/>
      <w:i/>
      <w:iCs/>
      <w:kern w:val="32"/>
      <w:sz w:val="24"/>
      <w:lang w:eastAsia="en-GB"/>
    </w:rPr>
  </w:style>
  <w:style w:type="character" w:customStyle="1" w:styleId="TOCName">
    <w:name w:val="TOC Name"/>
    <w:rPr>
      <w:b/>
      <w:bCs/>
      <w:color w:val="auto"/>
      <w:sz w:val="32"/>
    </w:rPr>
  </w:style>
  <w:style w:type="paragraph" w:styleId="ListParagraph">
    <w:name w:val="List Paragraph"/>
    <w:basedOn w:val="Normal"/>
    <w:uiPriority w:val="34"/>
    <w:qFormat/>
    <w:pPr>
      <w:ind w:left="720"/>
    </w:pPr>
  </w:style>
  <w:style w:type="character" w:customStyle="1" w:styleId="SubtleEmphasis1">
    <w:name w:val="Subtle Emphasis1"/>
    <w:uiPriority w:val="19"/>
    <w:rPr>
      <w:i/>
      <w:iCs/>
      <w:color w:val="404040"/>
    </w:rPr>
  </w:style>
  <w:style w:type="paragraph" w:customStyle="1" w:styleId="Sub-headerGreen">
    <w:name w:val="Sub-header Green"/>
    <w:basedOn w:val="Normal"/>
    <w:qFormat/>
    <w:pPr>
      <w:tabs>
        <w:tab w:val="left" w:pos="5440"/>
      </w:tabs>
      <w:spacing w:after="80" w:line="240" w:lineRule="auto"/>
    </w:pPr>
    <w:rPr>
      <w:rFonts w:eastAsia="MS Mincho"/>
      <w:b/>
      <w:color w:val="54B948"/>
      <w:sz w:val="32"/>
      <w:szCs w:val="32"/>
    </w:rPr>
  </w:style>
  <w:style w:type="paragraph" w:customStyle="1" w:styleId="TOCHeading1">
    <w:name w:val="TOC Heading1"/>
    <w:basedOn w:val="Heading1"/>
    <w:next w:val="Normal"/>
    <w:uiPriority w:val="39"/>
    <w:unhideWhenUsed/>
    <w:pPr>
      <w:keepLines/>
      <w:pageBreakBefore w:val="0"/>
      <w:suppressAutoHyphens w:val="0"/>
      <w:spacing w:before="480" w:after="0" w:line="276" w:lineRule="auto"/>
      <w:ind w:left="360" w:hanging="360"/>
      <w:outlineLvl w:val="9"/>
    </w:pPr>
    <w:rPr>
      <w:rFonts w:ascii="Cambria" w:eastAsia="MS Gothic" w:hAnsi="Cambria"/>
      <w:bCs/>
      <w:color w:val="365F91"/>
      <w:sz w:val="28"/>
      <w:szCs w:val="28"/>
      <w:lang w:val="en-US" w:eastAsia="ja-JP"/>
    </w:rPr>
  </w:style>
  <w:style w:type="character" w:customStyle="1" w:styleId="SubtitleChar">
    <w:name w:val="Subtitle Char"/>
    <w:basedOn w:val="DefaultParagraphFont"/>
    <w:link w:val="Subtitle"/>
    <w:uiPriority w:val="11"/>
    <w:rPr>
      <w:rFonts w:ascii="Cambria" w:eastAsia="Times New Roman" w:hAnsi="Cambria"/>
      <w:sz w:val="24"/>
      <w:szCs w:val="24"/>
    </w:rPr>
  </w:style>
  <w:style w:type="paragraph" w:customStyle="1" w:styleId="Default">
    <w:name w:val="Default"/>
    <w:pPr>
      <w:autoSpaceDE w:val="0"/>
      <w:autoSpaceDN w:val="0"/>
      <w:adjustRightInd w:val="0"/>
    </w:pPr>
    <w:rPr>
      <w:rFonts w:ascii="Verdana" w:eastAsia="Calibri" w:hAnsi="Verdana" w:cs="Verdana"/>
      <w:color w:val="000000"/>
      <w:sz w:val="24"/>
      <w:szCs w:val="24"/>
    </w:rPr>
  </w:style>
  <w:style w:type="character" w:customStyle="1" w:styleId="BodyText3Char">
    <w:name w:val="Body Text 3 Char"/>
    <w:basedOn w:val="DefaultParagraphFont"/>
    <w:link w:val="BodyText3"/>
    <w:rPr>
      <w:rFonts w:ascii="Arial" w:eastAsia="Times New Roman" w:hAnsi="Arial"/>
      <w:sz w:val="16"/>
      <w:szCs w:val="16"/>
    </w:rPr>
  </w:style>
  <w:style w:type="character" w:customStyle="1" w:styleId="BodyTextFirstIndentChar">
    <w:name w:val="Body Text First Indent Char"/>
    <w:basedOn w:val="BodyTextChar"/>
    <w:link w:val="BodyTextFirstIndent"/>
    <w:rPr>
      <w:rFonts w:ascii="Arial" w:eastAsia="Times New Roman" w:hAnsi="Arial" w:cs="Times New Roman"/>
      <w:sz w:val="20"/>
      <w:szCs w:val="20"/>
      <w:lang w:val="en-GB"/>
    </w:rPr>
  </w:style>
  <w:style w:type="character" w:customStyle="1" w:styleId="BodyTextIndentChar">
    <w:name w:val="Body Text Indent Char"/>
    <w:basedOn w:val="DefaultParagraphFont"/>
    <w:link w:val="BodyTextIndent"/>
    <w:rPr>
      <w:rFonts w:ascii="Arial" w:eastAsia="Times New Roman" w:hAnsi="Arial"/>
      <w:sz w:val="20"/>
    </w:rPr>
  </w:style>
  <w:style w:type="character" w:customStyle="1" w:styleId="BodyTextFirstIndent2Char">
    <w:name w:val="Body Text First Indent 2 Char"/>
    <w:basedOn w:val="BodyTextIndentChar"/>
    <w:link w:val="BodyTextFirstIndent2"/>
    <w:rPr>
      <w:rFonts w:ascii="Arial" w:eastAsia="Times New Roman" w:hAnsi="Arial"/>
      <w:sz w:val="20"/>
    </w:rPr>
  </w:style>
  <w:style w:type="character" w:customStyle="1" w:styleId="BodyTextIndent2Char">
    <w:name w:val="Body Text Indent 2 Char"/>
    <w:basedOn w:val="DefaultParagraphFont"/>
    <w:link w:val="BodyTextIndent2"/>
    <w:rPr>
      <w:rFonts w:ascii="Arial" w:eastAsia="Times New Roman" w:hAnsi="Arial"/>
      <w:sz w:val="20"/>
    </w:rPr>
  </w:style>
  <w:style w:type="character" w:customStyle="1" w:styleId="BodyTextIndent3Char">
    <w:name w:val="Body Text Indent 3 Char"/>
    <w:basedOn w:val="DefaultParagraphFont"/>
    <w:link w:val="BodyTextIndent3"/>
    <w:rPr>
      <w:rFonts w:ascii="Arial" w:eastAsia="Times New Roman" w:hAnsi="Arial"/>
      <w:sz w:val="16"/>
      <w:szCs w:val="16"/>
    </w:rPr>
  </w:style>
  <w:style w:type="character" w:customStyle="1" w:styleId="ClosingChar">
    <w:name w:val="Closing Char"/>
    <w:basedOn w:val="DefaultParagraphFont"/>
    <w:link w:val="Closing"/>
    <w:rPr>
      <w:rFonts w:ascii="Arial" w:eastAsia="Times New Roman" w:hAnsi="Arial"/>
      <w:sz w:val="20"/>
    </w:rPr>
  </w:style>
  <w:style w:type="character" w:customStyle="1" w:styleId="DocumentMapChar">
    <w:name w:val="Document Map Char"/>
    <w:basedOn w:val="DefaultParagraphFont"/>
    <w:link w:val="DocumentMap"/>
    <w:rPr>
      <w:rFonts w:ascii="Tahoma" w:eastAsia="Times New Roman" w:hAnsi="Tahoma" w:cs="Tahoma"/>
      <w:sz w:val="20"/>
      <w:shd w:val="clear" w:color="auto" w:fill="000080"/>
    </w:rPr>
  </w:style>
  <w:style w:type="character" w:customStyle="1" w:styleId="E-mailSignatureChar">
    <w:name w:val="E-mail Signature Char"/>
    <w:basedOn w:val="DefaultParagraphFont"/>
    <w:link w:val="E-mailSignature"/>
    <w:rPr>
      <w:rFonts w:ascii="Arial" w:eastAsia="Times New Roman" w:hAnsi="Arial"/>
      <w:sz w:val="20"/>
    </w:rPr>
  </w:style>
  <w:style w:type="character" w:customStyle="1" w:styleId="EndnoteTextChar">
    <w:name w:val="Endnote Text Char"/>
    <w:basedOn w:val="DefaultParagraphFont"/>
    <w:link w:val="EndnoteText"/>
    <w:rPr>
      <w:rFonts w:ascii="Arial" w:eastAsia="Times New Roman" w:hAnsi="Arial"/>
      <w:sz w:val="20"/>
    </w:rPr>
  </w:style>
  <w:style w:type="character" w:customStyle="1" w:styleId="HTMLAddressChar">
    <w:name w:val="HTML Address Char"/>
    <w:basedOn w:val="DefaultParagraphFont"/>
    <w:link w:val="HTMLAddress"/>
    <w:rPr>
      <w:rFonts w:ascii="Arial" w:eastAsia="Times New Roman" w:hAnsi="Arial"/>
      <w:i/>
      <w:iCs/>
      <w:sz w:val="20"/>
    </w:rPr>
  </w:style>
  <w:style w:type="character" w:customStyle="1" w:styleId="HTMLPreformattedChar">
    <w:name w:val="HTML Preformatted Char"/>
    <w:basedOn w:val="DefaultParagraphFont"/>
    <w:link w:val="HTMLPreformatted"/>
    <w:uiPriority w:val="99"/>
    <w:rPr>
      <w:rFonts w:ascii="Courier New" w:eastAsia="Times New Roman" w:hAnsi="Courier New" w:cs="Courier New"/>
      <w:sz w:val="20"/>
    </w:rPr>
  </w:style>
  <w:style w:type="character" w:customStyle="1" w:styleId="MacroTextChar">
    <w:name w:val="Macro Text Char"/>
    <w:basedOn w:val="DefaultParagraphFont"/>
    <w:link w:val="MacroText"/>
    <w:rPr>
      <w:rFonts w:ascii="Courier New" w:eastAsia="Times New Roman" w:hAnsi="Courier New" w:cs="Courier New"/>
      <w:sz w:val="20"/>
    </w:rPr>
  </w:style>
  <w:style w:type="character" w:customStyle="1" w:styleId="MessageHeaderChar">
    <w:name w:val="Message Header Char"/>
    <w:basedOn w:val="DefaultParagraphFont"/>
    <w:link w:val="MessageHeader"/>
    <w:rPr>
      <w:rFonts w:ascii="Arial" w:eastAsia="Times New Roman" w:hAnsi="Arial" w:cs="Arial"/>
      <w:sz w:val="24"/>
      <w:szCs w:val="24"/>
      <w:shd w:val="pct20" w:color="auto" w:fill="auto"/>
    </w:rPr>
  </w:style>
  <w:style w:type="character" w:customStyle="1" w:styleId="NoteHeadingChar">
    <w:name w:val="Note Heading Char"/>
    <w:basedOn w:val="DefaultParagraphFont"/>
    <w:link w:val="NoteHeading"/>
    <w:rPr>
      <w:rFonts w:ascii="Arial" w:eastAsia="Times New Roman" w:hAnsi="Arial"/>
      <w:sz w:val="20"/>
    </w:rPr>
  </w:style>
  <w:style w:type="character" w:customStyle="1" w:styleId="PlainTextChar">
    <w:name w:val="Plain Text Char"/>
    <w:basedOn w:val="DefaultParagraphFont"/>
    <w:link w:val="PlainText"/>
    <w:rPr>
      <w:rFonts w:ascii="Courier New" w:eastAsia="Times New Roman" w:hAnsi="Courier New" w:cs="Courier New"/>
      <w:sz w:val="20"/>
    </w:rPr>
  </w:style>
  <w:style w:type="character" w:customStyle="1" w:styleId="SalutationChar">
    <w:name w:val="Salutation Char"/>
    <w:basedOn w:val="DefaultParagraphFont"/>
    <w:link w:val="Salutation"/>
    <w:rPr>
      <w:rFonts w:ascii="Arial" w:eastAsia="Times New Roman" w:hAnsi="Arial"/>
      <w:sz w:val="20"/>
    </w:rPr>
  </w:style>
  <w:style w:type="character" w:customStyle="1" w:styleId="SignatureChar">
    <w:name w:val="Signature Char"/>
    <w:basedOn w:val="DefaultParagraphFont"/>
    <w:link w:val="Signature"/>
    <w:rPr>
      <w:rFonts w:ascii="Arial" w:eastAsia="Times New Roman" w:hAnsi="Arial"/>
      <w:sz w:val="20"/>
    </w:rPr>
  </w:style>
  <w:style w:type="paragraph" w:customStyle="1" w:styleId="DocumentTitle">
    <w:name w:val="Document Title"/>
    <w:next w:val="Normal"/>
    <w:pPr>
      <w:widowControl w:val="0"/>
      <w:spacing w:before="360" w:after="240"/>
    </w:pPr>
    <w:rPr>
      <w:rFonts w:ascii="Verdana" w:eastAsia="Times New Roman" w:hAnsi="Verdana"/>
      <w:b/>
      <w:sz w:val="40"/>
    </w:rPr>
  </w:style>
  <w:style w:type="paragraph" w:customStyle="1" w:styleId="Normal10">
    <w:name w:val="Normal 10"/>
    <w:basedOn w:val="Normal"/>
    <w:pPr>
      <w:spacing w:after="0" w:line="240" w:lineRule="auto"/>
    </w:pPr>
    <w:rPr>
      <w:rFonts w:eastAsia="Times New Roman" w:cs="Arial"/>
      <w:sz w:val="18"/>
      <w:szCs w:val="18"/>
    </w:rPr>
  </w:style>
  <w:style w:type="paragraph" w:customStyle="1" w:styleId="CallingScriptTask">
    <w:name w:val="Calling Script Task"/>
    <w:basedOn w:val="Heading3"/>
    <w:next w:val="Normal"/>
    <w:pPr>
      <w:autoSpaceDE w:val="0"/>
      <w:autoSpaceDN w:val="0"/>
      <w:adjustRightInd w:val="0"/>
    </w:pPr>
    <w:rPr>
      <w:rFonts w:ascii="Verdana" w:eastAsia="Calibri" w:hAnsi="Verdana" w:cs="Times New Roman"/>
      <w:bCs/>
      <w:sz w:val="22"/>
      <w:szCs w:val="22"/>
      <w:lang w:val="en-US"/>
    </w:rPr>
  </w:style>
  <w:style w:type="paragraph" w:customStyle="1" w:styleId="msonormal0">
    <w:name w:val="msonormal"/>
    <w:basedOn w:val="Normal"/>
    <w:pPr>
      <w:spacing w:before="100" w:beforeAutospacing="1" w:after="100" w:afterAutospacing="1" w:line="240" w:lineRule="auto"/>
    </w:pPr>
    <w:rPr>
      <w:rFonts w:ascii="Times New Roman" w:eastAsia="Times New Roman" w:hAnsi="Times New Roman"/>
      <w:szCs w:val="24"/>
      <w:lang w:eastAsia="zh-CN"/>
    </w:rPr>
  </w:style>
  <w:style w:type="paragraph" w:customStyle="1" w:styleId="font5">
    <w:name w:val="font5"/>
    <w:basedOn w:val="Normal"/>
    <w:pPr>
      <w:spacing w:before="100" w:beforeAutospacing="1" w:after="100" w:afterAutospacing="1" w:line="240" w:lineRule="auto"/>
    </w:pPr>
    <w:rPr>
      <w:rFonts w:eastAsia="Times New Roman" w:cs="Arial"/>
      <w:b/>
      <w:bCs/>
      <w:color w:val="54B948"/>
      <w:szCs w:val="24"/>
      <w:lang w:eastAsia="zh-CN"/>
    </w:rPr>
  </w:style>
  <w:style w:type="paragraph" w:customStyle="1" w:styleId="font6">
    <w:name w:val="font6"/>
    <w:basedOn w:val="Normal"/>
    <w:pPr>
      <w:spacing w:before="100" w:beforeAutospacing="1" w:after="100" w:afterAutospacing="1" w:line="240" w:lineRule="auto"/>
    </w:pPr>
    <w:rPr>
      <w:rFonts w:eastAsia="Times New Roman" w:cs="Arial"/>
      <w:color w:val="000000"/>
      <w:szCs w:val="24"/>
      <w:lang w:eastAsia="zh-CN"/>
    </w:rPr>
  </w:style>
  <w:style w:type="paragraph" w:customStyle="1" w:styleId="xl65">
    <w:name w:val="xl65"/>
    <w:basedOn w:val="Normal"/>
    <w:pPr>
      <w:pBdr>
        <w:top w:val="single" w:sz="8" w:space="0" w:color="auto"/>
        <w:left w:val="single" w:sz="8" w:space="0" w:color="auto"/>
        <w:bottom w:val="single" w:sz="8" w:space="0" w:color="auto"/>
        <w:right w:val="single" w:sz="8" w:space="0" w:color="auto"/>
      </w:pBdr>
      <w:shd w:val="clear" w:color="000000" w:fill="D9D9D9"/>
      <w:spacing w:before="100" w:beforeAutospacing="1" w:after="100" w:afterAutospacing="1" w:line="240" w:lineRule="auto"/>
      <w:textAlignment w:val="center"/>
    </w:pPr>
    <w:rPr>
      <w:rFonts w:eastAsia="Times New Roman" w:cs="Arial"/>
      <w:b/>
      <w:bCs/>
      <w:color w:val="54B948"/>
      <w:szCs w:val="24"/>
      <w:lang w:eastAsia="zh-CN"/>
    </w:rPr>
  </w:style>
  <w:style w:type="paragraph" w:customStyle="1" w:styleId="xl66">
    <w:name w:val="xl66"/>
    <w:basedOn w:val="Normal"/>
    <w:pPr>
      <w:pBdr>
        <w:top w:val="single" w:sz="8" w:space="0" w:color="auto"/>
        <w:bottom w:val="single" w:sz="8" w:space="0" w:color="auto"/>
        <w:right w:val="single" w:sz="8" w:space="0" w:color="auto"/>
      </w:pBdr>
      <w:shd w:val="clear" w:color="000000" w:fill="D9D9D9"/>
      <w:spacing w:before="100" w:beforeAutospacing="1" w:after="100" w:afterAutospacing="1" w:line="240" w:lineRule="auto"/>
      <w:textAlignment w:val="center"/>
    </w:pPr>
    <w:rPr>
      <w:rFonts w:eastAsia="Times New Roman" w:cs="Arial"/>
      <w:b/>
      <w:bCs/>
      <w:color w:val="54B948"/>
      <w:szCs w:val="24"/>
      <w:lang w:eastAsia="zh-CN"/>
    </w:rPr>
  </w:style>
  <w:style w:type="paragraph" w:customStyle="1" w:styleId="xl67">
    <w:name w:val="xl67"/>
    <w:basedOn w:val="Normal"/>
    <w:pPr>
      <w:pBdr>
        <w:left w:val="single" w:sz="8" w:space="0" w:color="auto"/>
        <w:bottom w:val="single" w:sz="8" w:space="0" w:color="auto"/>
        <w:right w:val="single" w:sz="8" w:space="0" w:color="auto"/>
      </w:pBdr>
      <w:spacing w:before="100" w:beforeAutospacing="1" w:after="100" w:afterAutospacing="1" w:line="240" w:lineRule="auto"/>
      <w:textAlignment w:val="center"/>
    </w:pPr>
    <w:rPr>
      <w:rFonts w:eastAsia="Times New Roman" w:cs="Arial"/>
      <w:color w:val="000000"/>
      <w:szCs w:val="24"/>
      <w:lang w:eastAsia="zh-CN"/>
    </w:rPr>
  </w:style>
  <w:style w:type="paragraph" w:customStyle="1" w:styleId="xl68">
    <w:name w:val="xl68"/>
    <w:basedOn w:val="Normal"/>
    <w:pPr>
      <w:pBdr>
        <w:bottom w:val="single" w:sz="8" w:space="0" w:color="auto"/>
        <w:right w:val="single" w:sz="8" w:space="0" w:color="auto"/>
      </w:pBdr>
      <w:spacing w:before="100" w:beforeAutospacing="1" w:after="100" w:afterAutospacing="1" w:line="240" w:lineRule="auto"/>
      <w:textAlignment w:val="center"/>
    </w:pPr>
    <w:rPr>
      <w:rFonts w:eastAsia="Times New Roman" w:cs="Arial"/>
      <w:color w:val="000000"/>
      <w:szCs w:val="24"/>
      <w:lang w:eastAsia="zh-CN"/>
    </w:rPr>
  </w:style>
  <w:style w:type="paragraph" w:customStyle="1" w:styleId="xl69">
    <w:name w:val="xl69"/>
    <w:basedOn w:val="Normal"/>
    <w:pPr>
      <w:pBdr>
        <w:bottom w:val="single" w:sz="8" w:space="0" w:color="auto"/>
        <w:right w:val="single" w:sz="8" w:space="0" w:color="auto"/>
      </w:pBdr>
      <w:spacing w:before="100" w:beforeAutospacing="1" w:after="100" w:afterAutospacing="1" w:line="240" w:lineRule="auto"/>
      <w:textAlignment w:val="center"/>
    </w:pPr>
    <w:rPr>
      <w:rFonts w:eastAsia="Times New Roman" w:cs="Arial"/>
      <w:color w:val="000000"/>
      <w:szCs w:val="24"/>
      <w:lang w:eastAsia="zh-CN"/>
    </w:rPr>
  </w:style>
  <w:style w:type="table" w:customStyle="1" w:styleId="GridTable2-Accent61">
    <w:name w:val="Grid Table 2 - Accent 61"/>
    <w:basedOn w:val="TableNormal"/>
    <w:uiPriority w:val="47"/>
    <w:rPr>
      <w:rFonts w:ascii="Calibri" w:eastAsia="Calibri" w:hAnsi="Calibri"/>
      <w:lang w:val="en-IN" w:eastAsia="zh-CN"/>
    </w:rPr>
    <w:tblPr>
      <w:tblBorders>
        <w:top w:val="single" w:sz="2" w:space="0" w:color="A8D08D"/>
        <w:bottom w:val="single" w:sz="2" w:space="0" w:color="A8D08D"/>
        <w:insideH w:val="single" w:sz="2" w:space="0" w:color="A8D08D"/>
        <w:insideV w:val="single" w:sz="2" w:space="0" w:color="A8D08D"/>
      </w:tblBorders>
    </w:tblPr>
    <w:tblStylePr w:type="firstRow">
      <w:rPr>
        <w:b/>
        <w:bCs/>
      </w:rPr>
      <w:tblPr/>
      <w:tcPr>
        <w:tcBorders>
          <w:top w:val="nil"/>
          <w:bottom w:val="single" w:sz="12" w:space="0" w:color="A8D08D"/>
          <w:insideH w:val="nil"/>
          <w:insideV w:val="nil"/>
        </w:tcBorders>
        <w:shd w:val="clear" w:color="auto" w:fill="FFFFFF"/>
      </w:tcPr>
    </w:tblStylePr>
    <w:tblStylePr w:type="lastRow">
      <w:rPr>
        <w:b/>
        <w:bCs/>
      </w:rPr>
      <w:tblPr/>
      <w:tcPr>
        <w:tcBorders>
          <w:top w:val="double" w:sz="2" w:space="0" w:color="A8D08D"/>
          <w:bottom w:val="nil"/>
          <w:insideH w:val="nil"/>
          <w:insideV w:val="nil"/>
        </w:tcBorders>
        <w:shd w:val="clear" w:color="auto" w:fill="FFFFFF"/>
      </w:tc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 w:type="table" w:customStyle="1" w:styleId="ListTable5Dark-Accent61">
    <w:name w:val="List Table 5 Dark - Accent 61"/>
    <w:basedOn w:val="TableNormal"/>
    <w:uiPriority w:val="50"/>
    <w:rPr>
      <w:rFonts w:ascii="Calibri" w:eastAsia="Calibri" w:hAnsi="Calibri"/>
      <w:color w:val="FFFFFF"/>
      <w:lang w:val="en-IN" w:eastAsia="zh-CN"/>
    </w:rPr>
    <w:tblPr>
      <w:tblBorders>
        <w:top w:val="single" w:sz="24" w:space="0" w:color="70AD47"/>
        <w:left w:val="single" w:sz="24" w:space="0" w:color="70AD47"/>
        <w:bottom w:val="single" w:sz="24" w:space="0" w:color="70AD47"/>
        <w:right w:val="single" w:sz="24" w:space="0" w:color="70AD47"/>
      </w:tblBorders>
    </w:tblPr>
    <w:tcPr>
      <w:shd w:val="clear" w:color="auto" w:fill="70AD47"/>
    </w:tcPr>
    <w:tblStylePr w:type="firstRow">
      <w:rPr>
        <w:b/>
        <w:bCs/>
      </w:rPr>
      <w:tblPr/>
      <w:tcPr>
        <w:tcBorders>
          <w:bottom w:val="single" w:sz="18" w:space="0" w:color="FFFFFF"/>
        </w:tcBorders>
      </w:tcPr>
    </w:tblStylePr>
    <w:tblStylePr w:type="lastRow">
      <w:rPr>
        <w:b/>
        <w:bCs/>
      </w:rPr>
      <w:tblPr/>
      <w:tcPr>
        <w:tcBorders>
          <w:top w:val="single" w:sz="4" w:space="0" w:color="FFFFFF"/>
        </w:tcBorders>
      </w:tcPr>
    </w:tblStylePr>
    <w:tblStylePr w:type="firstCol">
      <w:rPr>
        <w:b/>
        <w:bCs/>
      </w:rPr>
      <w:tblPr/>
      <w:tcPr>
        <w:tcBorders>
          <w:right w:val="single" w:sz="4" w:space="0" w:color="FFFFFF"/>
        </w:tcBorders>
      </w:tcPr>
    </w:tblStylePr>
    <w:tblStylePr w:type="lastCol">
      <w:rPr>
        <w:b/>
        <w:bCs/>
      </w:rPr>
      <w:tblPr/>
      <w:tcPr>
        <w:tcBorders>
          <w:left w:val="single" w:sz="4" w:space="0" w:color="FFFFFF"/>
        </w:tcBorders>
      </w:tcPr>
    </w:tblStylePr>
    <w:tblStylePr w:type="band1Vert">
      <w:tblPr/>
      <w:tcPr>
        <w:tcBorders>
          <w:left w:val="single" w:sz="4" w:space="0" w:color="FFFFFF"/>
          <w:right w:val="single" w:sz="4" w:space="0" w:color="FFFFFF"/>
        </w:tcBorders>
      </w:tcPr>
    </w:tblStylePr>
    <w:tblStylePr w:type="band2Vert">
      <w:tblPr/>
      <w:tcPr>
        <w:tcBorders>
          <w:left w:val="single" w:sz="4" w:space="0" w:color="FFFFFF"/>
          <w:right w:val="single" w:sz="4" w:space="0" w:color="FFFFFF"/>
        </w:tcBorders>
      </w:tcPr>
    </w:tblStylePr>
    <w:tblStylePr w:type="band1Horz">
      <w:tblPr/>
      <w:tcPr>
        <w:tcBorders>
          <w:top w:val="single" w:sz="4" w:space="0" w:color="FFFFFF"/>
          <w:bottom w:val="single" w:sz="4" w:space="0" w:color="FFFFFF"/>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GridTable4-Accent61">
    <w:name w:val="Grid Table 4 - Accent 61"/>
    <w:basedOn w:val="TableNormal"/>
    <w:uiPriority w:val="49"/>
    <w:rPr>
      <w:rFonts w:ascii="Calibri" w:eastAsia="Calibri" w:hAnsi="Calibri"/>
      <w:lang w:val="en-IN" w:eastAsia="zh-CN"/>
    </w:rPr>
    <w:tblPr>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Pr>
    <w:tblStylePr w:type="firstRow">
      <w:rPr>
        <w:b/>
        <w:bCs/>
        <w:color w:val="FFFFFF"/>
      </w:rPr>
      <w:tblPr/>
      <w:tcPr>
        <w:tcBorders>
          <w:top w:val="single" w:sz="4" w:space="0" w:color="70AD47"/>
          <w:left w:val="single" w:sz="4" w:space="0" w:color="70AD47"/>
          <w:bottom w:val="single" w:sz="4" w:space="0" w:color="70AD47"/>
          <w:right w:val="single" w:sz="4" w:space="0" w:color="70AD47"/>
          <w:insideH w:val="nil"/>
          <w:insideV w:val="nil"/>
        </w:tcBorders>
        <w:shd w:val="clear" w:color="auto" w:fill="70AD47"/>
      </w:tcPr>
    </w:tblStylePr>
    <w:tblStylePr w:type="lastRow">
      <w:rPr>
        <w:b/>
        <w:bCs/>
      </w:rPr>
      <w:tblPr/>
      <w:tcPr>
        <w:tcBorders>
          <w:top w:val="double" w:sz="4" w:space="0" w:color="70AD47"/>
        </w:tcBorders>
      </w:tc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 w:type="table" w:customStyle="1" w:styleId="ListTable3-Accent61">
    <w:name w:val="List Table 3 - Accent 61"/>
    <w:basedOn w:val="TableNormal"/>
    <w:uiPriority w:val="48"/>
    <w:rPr>
      <w:rFonts w:ascii="Calibri" w:eastAsia="Calibri" w:hAnsi="Calibri"/>
      <w:lang w:val="en-IN" w:eastAsia="zh-CN"/>
    </w:rPr>
    <w:tblPr>
      <w:tblBorders>
        <w:top w:val="single" w:sz="4" w:space="0" w:color="70AD47"/>
        <w:left w:val="single" w:sz="4" w:space="0" w:color="70AD47"/>
        <w:bottom w:val="single" w:sz="4" w:space="0" w:color="70AD47"/>
        <w:right w:val="single" w:sz="4" w:space="0" w:color="70AD47"/>
      </w:tblBorders>
    </w:tblPr>
    <w:tblStylePr w:type="firstRow">
      <w:rPr>
        <w:b/>
        <w:bCs/>
        <w:color w:val="FFFFFF"/>
      </w:rPr>
      <w:tblPr/>
      <w:tcPr>
        <w:shd w:val="clear" w:color="auto" w:fill="70AD47"/>
      </w:tcPr>
    </w:tblStylePr>
    <w:tblStylePr w:type="lastRow">
      <w:rPr>
        <w:b/>
        <w:bCs/>
      </w:rPr>
      <w:tblPr/>
      <w:tcPr>
        <w:tcBorders>
          <w:top w:val="double" w:sz="4" w:space="0" w:color="70AD47"/>
        </w:tcBorders>
        <w:shd w:val="clear" w:color="auto" w:fill="FFFFFF"/>
      </w:tcPr>
    </w:tblStylePr>
    <w:tblStylePr w:type="firstCol">
      <w:rPr>
        <w:b/>
        <w:bCs/>
      </w:rPr>
      <w:tblPr/>
      <w:tcPr>
        <w:tcBorders>
          <w:right w:val="nil"/>
        </w:tcBorders>
        <w:shd w:val="clear" w:color="auto" w:fill="FFFFFF"/>
      </w:tcPr>
    </w:tblStylePr>
    <w:tblStylePr w:type="lastCol">
      <w:rPr>
        <w:b/>
        <w:bCs/>
      </w:rPr>
      <w:tblPr/>
      <w:tcPr>
        <w:tcBorders>
          <w:left w:val="nil"/>
        </w:tcBorders>
        <w:shd w:val="clear" w:color="auto" w:fill="FFFFFF"/>
      </w:tcPr>
    </w:tblStylePr>
    <w:tblStylePr w:type="band1Vert">
      <w:tblPr/>
      <w:tcPr>
        <w:tcBorders>
          <w:left w:val="single" w:sz="4" w:space="0" w:color="70AD47"/>
          <w:right w:val="single" w:sz="4" w:space="0" w:color="70AD47"/>
        </w:tcBorders>
      </w:tcPr>
    </w:tblStylePr>
    <w:tblStylePr w:type="band1Horz">
      <w:tblPr/>
      <w:tcPr>
        <w:tcBorders>
          <w:top w:val="single" w:sz="4" w:space="0" w:color="70AD47"/>
          <w:bottom w:val="single" w:sz="4" w:space="0" w:color="70AD47"/>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70AD47"/>
          <w:left w:val="nil"/>
        </w:tcBorders>
      </w:tcPr>
    </w:tblStylePr>
    <w:tblStylePr w:type="swCell">
      <w:tblPr/>
      <w:tcPr>
        <w:tcBorders>
          <w:top w:val="double" w:sz="4" w:space="0" w:color="70AD47"/>
          <w:right w:val="nil"/>
        </w:tcBorders>
      </w:tcPr>
    </w:tblStylePr>
  </w:style>
  <w:style w:type="table" w:customStyle="1" w:styleId="ListTable4-Accent61">
    <w:name w:val="List Table 4 - Accent 61"/>
    <w:basedOn w:val="TableNormal"/>
    <w:uiPriority w:val="49"/>
    <w:rPr>
      <w:rFonts w:ascii="Calibri" w:eastAsia="Calibri" w:hAnsi="Calibri"/>
      <w:lang w:val="en-IN" w:eastAsia="zh-CN"/>
    </w:rPr>
    <w:tblPr>
      <w:tblBorders>
        <w:top w:val="single" w:sz="4" w:space="0" w:color="A8D08D"/>
        <w:left w:val="single" w:sz="4" w:space="0" w:color="A8D08D"/>
        <w:bottom w:val="single" w:sz="4" w:space="0" w:color="A8D08D"/>
        <w:right w:val="single" w:sz="4" w:space="0" w:color="A8D08D"/>
        <w:insideH w:val="single" w:sz="4" w:space="0" w:color="A8D08D"/>
      </w:tblBorders>
    </w:tblPr>
    <w:tblStylePr w:type="firstRow">
      <w:rPr>
        <w:b/>
        <w:bCs/>
        <w:color w:val="FFFFFF"/>
      </w:rPr>
      <w:tblPr/>
      <w:tcPr>
        <w:tcBorders>
          <w:top w:val="single" w:sz="4" w:space="0" w:color="70AD47"/>
          <w:left w:val="single" w:sz="4" w:space="0" w:color="70AD47"/>
          <w:bottom w:val="single" w:sz="4" w:space="0" w:color="70AD47"/>
          <w:right w:val="single" w:sz="4" w:space="0" w:color="70AD47"/>
          <w:insideH w:val="nil"/>
        </w:tcBorders>
        <w:shd w:val="clear" w:color="auto" w:fill="70AD47"/>
      </w:tcPr>
    </w:tblStylePr>
    <w:tblStylePr w:type="lastRow">
      <w:rPr>
        <w:b/>
        <w:bCs/>
      </w:rPr>
      <w:tblPr/>
      <w:tcPr>
        <w:tcBorders>
          <w:top w:val="double" w:sz="4" w:space="0" w:color="A8D08D"/>
        </w:tcBorders>
      </w:tc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 w:type="paragraph" w:styleId="NoSpacing">
    <w:name w:val="No Spacing"/>
    <w:uiPriority w:val="1"/>
    <w:rPr>
      <w:rFonts w:ascii="Arial" w:eastAsia="Calibri" w:hAnsi="Arial"/>
      <w:sz w:val="24"/>
      <w:szCs w:val="22"/>
    </w:rPr>
  </w:style>
  <w:style w:type="character" w:styleId="Mention">
    <w:name w:val="Mention"/>
    <w:basedOn w:val="DefaultParagraphFont"/>
    <w:uiPriority w:val="99"/>
    <w:unhideWhenUsed/>
    <w:rPr>
      <w:color w:val="2B579A"/>
      <w:shd w:val="clear" w:color="auto" w:fill="E6E6E6"/>
    </w:rPr>
  </w:style>
  <w:style w:type="paragraph" w:customStyle="1" w:styleId="Chapterheading2">
    <w:name w:val="Chapter heading 2"/>
    <w:basedOn w:val="ChapterTitle"/>
    <w:link w:val="Chapterheading2Char"/>
    <w:rsid w:val="007520FF"/>
    <w:pPr>
      <w:pageBreakBefore w:val="0"/>
      <w:numPr>
        <w:numId w:val="14"/>
      </w:numPr>
      <w:suppressAutoHyphens w:val="0"/>
      <w:spacing w:before="240" w:after="60" w:line="276" w:lineRule="auto"/>
    </w:pPr>
  </w:style>
  <w:style w:type="paragraph" w:styleId="Revision">
    <w:name w:val="Revision"/>
    <w:hidden/>
    <w:uiPriority w:val="99"/>
    <w:semiHidden/>
    <w:rsid w:val="00E2308A"/>
    <w:rPr>
      <w:rFonts w:ascii="Arial" w:eastAsia="Calibri" w:hAnsi="Arial"/>
      <w:sz w:val="24"/>
      <w:szCs w:val="22"/>
    </w:rPr>
  </w:style>
  <w:style w:type="character" w:customStyle="1" w:styleId="ChapterTitleChar">
    <w:name w:val="Chapter Title Char"/>
    <w:basedOn w:val="DefaultParagraphFont"/>
    <w:link w:val="ChapterTitle"/>
    <w:rsid w:val="00E2308A"/>
    <w:rPr>
      <w:rFonts w:eastAsia="Times New Roman"/>
      <w:b/>
      <w:color w:val="54B948"/>
      <w:sz w:val="36"/>
      <w:szCs w:val="36"/>
      <w:lang w:val="en-GB"/>
    </w:rPr>
  </w:style>
  <w:style w:type="character" w:customStyle="1" w:styleId="Chapterheading2Char">
    <w:name w:val="Chapter heading 2 Char"/>
    <w:basedOn w:val="ChapterTitleChar"/>
    <w:link w:val="Chapterheading2"/>
    <w:rsid w:val="00E2308A"/>
    <w:rPr>
      <w:rFonts w:eastAsia="Times New Roman"/>
      <w:b/>
      <w:color w:val="54B948"/>
      <w:sz w:val="36"/>
      <w:szCs w:val="36"/>
      <w:lang w:val="en-GB"/>
    </w:rPr>
  </w:style>
  <w:style w:type="character" w:styleId="UnresolvedMention">
    <w:name w:val="Unresolved Mention"/>
    <w:basedOn w:val="DefaultParagraphFont"/>
    <w:uiPriority w:val="99"/>
    <w:semiHidden/>
    <w:unhideWhenUsed/>
    <w:rsid w:val="00E2308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7082870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2.png"/><Relationship Id="rId26" Type="http://schemas.openxmlformats.org/officeDocument/2006/relationships/image" Target="media/image10.png"/><Relationship Id="rId39" Type="http://schemas.openxmlformats.org/officeDocument/2006/relationships/image" Target="media/image17.png"/><Relationship Id="rId21" Type="http://schemas.openxmlformats.org/officeDocument/2006/relationships/image" Target="media/image5.png"/><Relationship Id="rId34" Type="http://schemas.openxmlformats.org/officeDocument/2006/relationships/header" Target="header5.xml"/><Relationship Id="rId42" Type="http://schemas.openxmlformats.org/officeDocument/2006/relationships/image" Target="media/image20.png"/><Relationship Id="rId47" Type="http://schemas.openxmlformats.org/officeDocument/2006/relationships/image" Target="media/image25.png"/><Relationship Id="rId50" Type="http://schemas.openxmlformats.org/officeDocument/2006/relationships/image" Target="media/image28.png"/><Relationship Id="rId55" Type="http://schemas.microsoft.com/office/2016/09/relationships/commentsIds" Target="commentsIds.xml"/><Relationship Id="rId63" Type="http://schemas.openxmlformats.org/officeDocument/2006/relationships/image" Target="media/image37.png"/><Relationship Id="rId68" Type="http://schemas.openxmlformats.org/officeDocument/2006/relationships/image" Target="media/image42.png"/><Relationship Id="rId76" Type="http://schemas.openxmlformats.org/officeDocument/2006/relationships/image" Target="media/image50.png"/><Relationship Id="rId84" Type="http://schemas.openxmlformats.org/officeDocument/2006/relationships/image" Target="media/image58.png"/><Relationship Id="rId89" Type="http://schemas.openxmlformats.org/officeDocument/2006/relationships/header" Target="header7.xml"/><Relationship Id="rId7" Type="http://schemas.openxmlformats.org/officeDocument/2006/relationships/styles" Target="styles.xml"/><Relationship Id="rId71" Type="http://schemas.openxmlformats.org/officeDocument/2006/relationships/image" Target="media/image45.png"/><Relationship Id="rId92" Type="http://schemas.microsoft.com/office/2011/relationships/people" Target="people.xml"/><Relationship Id="rId2" Type="http://schemas.openxmlformats.org/officeDocument/2006/relationships/customXml" Target="../customXml/item2.xml"/><Relationship Id="rId16" Type="http://schemas.openxmlformats.org/officeDocument/2006/relationships/header" Target="header3.xml"/><Relationship Id="rId29" Type="http://schemas.openxmlformats.org/officeDocument/2006/relationships/image" Target="media/image13.png"/><Relationship Id="rId11" Type="http://schemas.openxmlformats.org/officeDocument/2006/relationships/endnotes" Target="endnotes.xm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header" Target="header6.xml"/><Relationship Id="rId40" Type="http://schemas.openxmlformats.org/officeDocument/2006/relationships/image" Target="media/image18.png"/><Relationship Id="rId45" Type="http://schemas.openxmlformats.org/officeDocument/2006/relationships/image" Target="media/image23.png"/><Relationship Id="rId53" Type="http://schemas.openxmlformats.org/officeDocument/2006/relationships/comments" Target="comments.xml"/><Relationship Id="rId58" Type="http://schemas.openxmlformats.org/officeDocument/2006/relationships/image" Target="media/image32.png"/><Relationship Id="rId66" Type="http://schemas.openxmlformats.org/officeDocument/2006/relationships/image" Target="media/image40.png"/><Relationship Id="rId74" Type="http://schemas.openxmlformats.org/officeDocument/2006/relationships/image" Target="media/image48.png"/><Relationship Id="rId79" Type="http://schemas.openxmlformats.org/officeDocument/2006/relationships/image" Target="media/image53.png"/><Relationship Id="rId87" Type="http://schemas.openxmlformats.org/officeDocument/2006/relationships/image" Target="media/image61.png"/><Relationship Id="rId5" Type="http://schemas.openxmlformats.org/officeDocument/2006/relationships/customXml" Target="../customXml/item5.xml"/><Relationship Id="rId61" Type="http://schemas.openxmlformats.org/officeDocument/2006/relationships/image" Target="media/image35.png"/><Relationship Id="rId82" Type="http://schemas.openxmlformats.org/officeDocument/2006/relationships/image" Target="media/image56.png"/><Relationship Id="rId90" Type="http://schemas.openxmlformats.org/officeDocument/2006/relationships/footer" Target="footer7.xml"/><Relationship Id="rId19" Type="http://schemas.openxmlformats.org/officeDocument/2006/relationships/image" Target="media/image3.png"/><Relationship Id="rId14" Type="http://schemas.openxmlformats.org/officeDocument/2006/relationships/footer" Target="footer1.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footer" Target="footer4.xml"/><Relationship Id="rId43" Type="http://schemas.openxmlformats.org/officeDocument/2006/relationships/image" Target="media/image21.png"/><Relationship Id="rId48" Type="http://schemas.openxmlformats.org/officeDocument/2006/relationships/image" Target="media/image26.png"/><Relationship Id="rId56" Type="http://schemas.microsoft.com/office/2018/08/relationships/commentsExtensible" Target="commentsExtensible.xml"/><Relationship Id="rId64" Type="http://schemas.openxmlformats.org/officeDocument/2006/relationships/image" Target="media/image38.png"/><Relationship Id="rId69" Type="http://schemas.openxmlformats.org/officeDocument/2006/relationships/image" Target="media/image43.png"/><Relationship Id="rId77" Type="http://schemas.openxmlformats.org/officeDocument/2006/relationships/image" Target="media/image51.png"/><Relationship Id="rId8" Type="http://schemas.openxmlformats.org/officeDocument/2006/relationships/settings" Target="settings.xml"/><Relationship Id="rId51" Type="http://schemas.openxmlformats.org/officeDocument/2006/relationships/image" Target="media/image29.png"/><Relationship Id="rId72" Type="http://schemas.openxmlformats.org/officeDocument/2006/relationships/image" Target="media/image46.png"/><Relationship Id="rId80" Type="http://schemas.openxmlformats.org/officeDocument/2006/relationships/image" Target="media/image54.png"/><Relationship Id="rId85" Type="http://schemas.openxmlformats.org/officeDocument/2006/relationships/image" Target="media/image59.png"/><Relationship Id="rId93"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footer" Target="footer3.xml"/><Relationship Id="rId25" Type="http://schemas.openxmlformats.org/officeDocument/2006/relationships/image" Target="media/image9.png"/><Relationship Id="rId33" Type="http://schemas.openxmlformats.org/officeDocument/2006/relationships/header" Target="header4.xml"/><Relationship Id="rId38" Type="http://schemas.openxmlformats.org/officeDocument/2006/relationships/footer" Target="footer6.xml"/><Relationship Id="rId46" Type="http://schemas.openxmlformats.org/officeDocument/2006/relationships/image" Target="media/image24.png"/><Relationship Id="rId59" Type="http://schemas.openxmlformats.org/officeDocument/2006/relationships/image" Target="media/image33.png"/><Relationship Id="rId67" Type="http://schemas.openxmlformats.org/officeDocument/2006/relationships/image" Target="media/image41.png"/><Relationship Id="rId20" Type="http://schemas.openxmlformats.org/officeDocument/2006/relationships/image" Target="media/image4.png"/><Relationship Id="rId41" Type="http://schemas.openxmlformats.org/officeDocument/2006/relationships/image" Target="media/image19.png"/><Relationship Id="rId54" Type="http://schemas.microsoft.com/office/2011/relationships/commentsExtended" Target="commentsExtended.xml"/><Relationship Id="rId62" Type="http://schemas.openxmlformats.org/officeDocument/2006/relationships/image" Target="media/image36.png"/><Relationship Id="rId70" Type="http://schemas.openxmlformats.org/officeDocument/2006/relationships/image" Target="media/image44.png"/><Relationship Id="rId75" Type="http://schemas.openxmlformats.org/officeDocument/2006/relationships/image" Target="media/image49.png"/><Relationship Id="rId83" Type="http://schemas.openxmlformats.org/officeDocument/2006/relationships/image" Target="media/image57.png"/><Relationship Id="rId88" Type="http://schemas.openxmlformats.org/officeDocument/2006/relationships/image" Target="media/image62.png"/><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footer" Target="footer2.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footer" Target="footer5.xml"/><Relationship Id="rId49" Type="http://schemas.openxmlformats.org/officeDocument/2006/relationships/image" Target="media/image27.png"/><Relationship Id="rId57" Type="http://schemas.openxmlformats.org/officeDocument/2006/relationships/image" Target="media/image31.png"/><Relationship Id="rId10" Type="http://schemas.openxmlformats.org/officeDocument/2006/relationships/footnotes" Target="footnotes.xml"/><Relationship Id="rId31" Type="http://schemas.openxmlformats.org/officeDocument/2006/relationships/image" Target="media/image15.png"/><Relationship Id="rId44" Type="http://schemas.openxmlformats.org/officeDocument/2006/relationships/image" Target="media/image22.png"/><Relationship Id="rId52" Type="http://schemas.openxmlformats.org/officeDocument/2006/relationships/image" Target="media/image30.png"/><Relationship Id="rId60" Type="http://schemas.openxmlformats.org/officeDocument/2006/relationships/image" Target="media/image34.png"/><Relationship Id="rId65" Type="http://schemas.openxmlformats.org/officeDocument/2006/relationships/image" Target="media/image39.png"/><Relationship Id="rId73" Type="http://schemas.openxmlformats.org/officeDocument/2006/relationships/image" Target="media/image47.png"/><Relationship Id="rId78" Type="http://schemas.openxmlformats.org/officeDocument/2006/relationships/image" Target="media/image52.png"/><Relationship Id="rId81" Type="http://schemas.openxmlformats.org/officeDocument/2006/relationships/image" Target="media/image55.jpeg"/><Relationship Id="rId86" Type="http://schemas.openxmlformats.org/officeDocument/2006/relationships/image" Target="media/image60.png"/><Relationship Id="rId94" Type="http://schemas.microsoft.com/office/2019/05/relationships/documenttasks" Target="documenttasks/documenttasks1.xml"/><Relationship Id="rId4" Type="http://schemas.openxmlformats.org/officeDocument/2006/relationships/customXml" Target="../customXml/item4.xml"/><Relationship Id="rId9" Type="http://schemas.openxmlformats.org/officeDocument/2006/relationships/webSettings" Target="webSettings.xml"/></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ncrdev\Work%20in%20Progress\New%20Template\Word%20Template%20(4).dotx" TargetMode="External"/></Relationships>
</file>

<file path=word/documenttasks/documenttasks1.xml><?xml version="1.0" encoding="utf-8"?>
<t:Tasks xmlns:t="http://schemas.microsoft.com/office/tasks/2019/documenttasks" xmlns:oel="http://schemas.microsoft.com/office/2019/extlst">
  <t:Task id="{EDD628D8-AC1B-4FF4-8B73-6C2E5CFEC587}">
    <t:Anchor>
      <t:Comment id="1980904734"/>
    </t:Anchor>
    <t:History>
      <t:Event id="{0561B0F0-16AB-4345-BD75-756EA3865FEE}" time="2021-04-15T05:49:20.891Z">
        <t:Attribution userId="S::dk185219@ncr.com::28a9ce9c-3830-439d-bbe6-661b24dc3847" userProvider="AD" userName="Kumar, Deepak"/>
        <t:Anchor>
          <t:Comment id="1980904734"/>
        </t:Anchor>
        <t:Create/>
      </t:Event>
      <t:Event id="{409B77D3-3E54-4795-8BFE-39C364C3E5E9}" time="2021-04-15T05:49:20.891Z">
        <t:Attribution userId="S::dk185219@ncr.com::28a9ce9c-3830-439d-bbe6-661b24dc3847" userProvider="AD" userName="Kumar, Deepak"/>
        <t:Anchor>
          <t:Comment id="1980904734"/>
        </t:Anchor>
        <t:Assign userId="S::ps250570@ncr.com::8b3e3ee9-9679-4f8b-abe4-d5a8dbcb2c39" userProvider="AD" userName="Saini, Priyanka"/>
      </t:Event>
      <t:Event id="{E0F0C017-42B7-4AD9-BBF3-9EA82690E84A}" time="2021-04-15T05:49:20.891Z">
        <t:Attribution userId="S::dk185219@ncr.com::28a9ce9c-3830-439d-bbe6-661b24dc3847" userProvider="AD" userName="Kumar, Deepak"/>
        <t:Anchor>
          <t:Comment id="1980904734"/>
        </t:Anchor>
        <t:SetTitle title="@Saini, Priyanka : This looks like an old screenshot. Let us update it."/>
      </t:Event>
    </t:History>
  </t:Task>
  <t:Task id="{50D3E862-FCF4-4838-8140-9AB52FBC048A}">
    <t:Anchor>
      <t:Comment id="480984706"/>
    </t:Anchor>
    <t:History>
      <t:Event id="{E5E47BE3-2339-46C2-B4A7-C6855DEA39C0}" time="2021-04-15T05:52:38.062Z">
        <t:Attribution userId="S::dk185219@ncr.com::28a9ce9c-3830-439d-bbe6-661b24dc3847" userProvider="AD" userName="Kumar, Deepak"/>
        <t:Anchor>
          <t:Comment id="480984706"/>
        </t:Anchor>
        <t:Create/>
      </t:Event>
      <t:Event id="{CC51ED3E-2516-4CDF-AE15-032C767D5D66}" time="2021-04-15T05:52:38.062Z">
        <t:Attribution userId="S::dk185219@ncr.com::28a9ce9c-3830-439d-bbe6-661b24dc3847" userProvider="AD" userName="Kumar, Deepak"/>
        <t:Anchor>
          <t:Comment id="480984706"/>
        </t:Anchor>
        <t:Assign userId="S::ps250570@ncr.com::8b3e3ee9-9679-4f8b-abe4-d5a8dbcb2c39" userProvider="AD" userName="Saini, Priyanka"/>
      </t:Event>
      <t:Event id="{3D843BD4-7FA1-4825-8C41-E2A38B0BB26E}" time="2021-04-15T05:52:38.062Z">
        <t:Attribution userId="S::dk185219@ncr.com::28a9ce9c-3830-439d-bbe6-661b24dc3847" userProvider="AD" userName="Kumar, Deepak"/>
        <t:Anchor>
          <t:Comment id="480984706"/>
        </t:Anchor>
        <t:SetTitle title="@Saini, Priyanka : Please add latest screenshots.  @Singla, Amanat"/>
      </t:Event>
    </t:History>
  </t:Task>
</t:Task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1026"/>
  </customShpExts>
</s:customData>
</file>

<file path=customXml/item2.xml><?xml version="1.0" encoding="utf-8"?>
<ct:contentTypeSchema xmlns:ct="http://schemas.microsoft.com/office/2006/metadata/contentType" xmlns:ma="http://schemas.microsoft.com/office/2006/metadata/properties/metaAttributes" ct:_="" ma:_="" ma:contentTypeName="Document" ma:contentTypeID="0x01010074B4137E9B874943806515AC27C0093C" ma:contentTypeVersion="13" ma:contentTypeDescription="Create a new document." ma:contentTypeScope="" ma:versionID="fd9dd1e4406bc1cc738fa488eefbabcb">
  <xsd:schema xmlns:xsd="http://www.w3.org/2001/XMLSchema" xmlns:xs="http://www.w3.org/2001/XMLSchema" xmlns:p="http://schemas.microsoft.com/office/2006/metadata/properties" xmlns:ns2="c7966935-4093-4d8a-a362-f5a05a7dc5e6" xmlns:ns3="e603f3a3-71e4-4a92-8a85-71188b609486" targetNamespace="http://schemas.microsoft.com/office/2006/metadata/properties" ma:root="true" ma:fieldsID="32ec513c4e6a6d35a7ddfb1c633f8461" ns2:_="" ns3:_="">
    <xsd:import namespace="c7966935-4093-4d8a-a362-f5a05a7dc5e6"/>
    <xsd:import namespace="e603f3a3-71e4-4a92-8a85-71188b609486"/>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MediaServiceAutoTags" minOccurs="0"/>
                <xsd:element ref="ns2:MediaServiceOCR" minOccurs="0"/>
                <xsd:element ref="ns2:MediaServiceGenerationTime" minOccurs="0"/>
                <xsd:element ref="ns2:MediaServiceEventHashCode" minOccurs="0"/>
                <xsd:element ref="ns2:MediaServiceAutoKeyPoints" minOccurs="0"/>
                <xsd:element ref="ns2:MediaServiceKeyPoints" minOccurs="0"/>
                <xsd:element ref="ns2:Approved_x003f_" minOccurs="0"/>
                <xsd:element ref="ns2:_Flow_SignoffStatus" minOccurs="0"/>
                <xsd:element ref="ns2:Hyperlink"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7966935-4093-4d8a-a362-f5a05a7dc5e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element name="Approved_x003f_" ma:index="18" nillable="true" ma:displayName="Approved?" ma:default="No" ma:description="Approved documents appear as Yes else unapproved" ma:format="Dropdown" ma:internalName="Approved_x003f_">
      <xsd:simpleType>
        <xsd:restriction base="dms:Choice">
          <xsd:enumeration value="Yes"/>
          <xsd:enumeration value="No"/>
        </xsd:restriction>
      </xsd:simpleType>
    </xsd:element>
    <xsd:element name="_Flow_SignoffStatus" ma:index="19" nillable="true" ma:displayName="Sign-off status" ma:internalName="Sign_x002d_off_x0020_status">
      <xsd:simpleType>
        <xsd:restriction base="dms:Text"/>
      </xsd:simpleType>
    </xsd:element>
    <xsd:element name="Hyperlink" ma:index="20" nillable="true" ma:displayName="Hyperlink" ma:format="Hyperlink" ma:internalName="Hyperlink">
      <xsd:complexType>
        <xsd:complexContent>
          <xsd:extension base="dms:URL">
            <xsd:sequence>
              <xsd:element name="Url" type="dms:ValidUrl" minOccurs="0" nillable="true"/>
              <xsd:element name="Description" type="xsd:string"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e603f3a3-71e4-4a92-8a85-71188b609486"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Approved_x003f_ xmlns="c7966935-4093-4d8a-a362-f5a05a7dc5e6">No</Approved_x003f_>
    <_Flow_SignoffStatus xmlns="c7966935-4093-4d8a-a362-f5a05a7dc5e6" xsi:nil="true"/>
    <Hyperlink xmlns="c7966935-4093-4d8a-a362-f5a05a7dc5e6">
      <Url xsi:nil="true"/>
      <Description xsi:nil="true"/>
    </Hyperlink>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5.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07011DC1-36F9-4771-AB26-C091AD8C5E8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7966935-4093-4d8a-a362-f5a05a7dc5e6"/>
    <ds:schemaRef ds:uri="e603f3a3-71e4-4a92-8a85-71188b60948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C16FC106-A897-4252-8D09-DC320E7F723F}">
  <ds:schemaRefs>
    <ds:schemaRef ds:uri="http://schemas.microsoft.com/office/2006/metadata/properties"/>
    <ds:schemaRef ds:uri="http://schemas.microsoft.com/office/infopath/2007/PartnerControls"/>
    <ds:schemaRef ds:uri="c7966935-4093-4d8a-a362-f5a05a7dc5e6"/>
  </ds:schemaRefs>
</ds:datastoreItem>
</file>

<file path=customXml/itemProps4.xml><?xml version="1.0" encoding="utf-8"?>
<ds:datastoreItem xmlns:ds="http://schemas.openxmlformats.org/officeDocument/2006/customXml" ds:itemID="{4284B070-9C46-4B6C-B0D6-5C53B201C3D6}">
  <ds:schemaRefs>
    <ds:schemaRef ds:uri="http://schemas.openxmlformats.org/officeDocument/2006/bibliography"/>
  </ds:schemaRefs>
</ds:datastoreItem>
</file>

<file path=customXml/itemProps5.xml><?xml version="1.0" encoding="utf-8"?>
<ds:datastoreItem xmlns:ds="http://schemas.openxmlformats.org/officeDocument/2006/customXml" ds:itemID="{C745915C-52F9-4534-8E21-F4FB4F7627BD}">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Word Template (4)</Template>
  <TotalTime>114</TotalTime>
  <Pages>50</Pages>
  <Words>3971</Words>
  <Characters>22635</Characters>
  <Application>Microsoft Office Word</Application>
  <DocSecurity>0</DocSecurity>
  <Lines>188</Lines>
  <Paragraphs>53</Paragraphs>
  <ScaleCrop>false</ScaleCrop>
  <HeadingPairs>
    <vt:vector size="2" baseType="variant">
      <vt:variant>
        <vt:lpstr>Title</vt:lpstr>
      </vt:variant>
      <vt:variant>
        <vt:i4>1</vt:i4>
      </vt:variant>
    </vt:vector>
  </HeadingPairs>
  <TitlesOfParts>
    <vt:vector size="1" baseType="lpstr">
      <vt:lpstr>Vision Management EJ User Guide</vt:lpstr>
    </vt:vector>
  </TitlesOfParts>
  <Company>NCR</Company>
  <LinksUpToDate>false</LinksUpToDate>
  <CharactersWithSpaces>26553</CharactersWithSpaces>
  <SharedDoc>false</SharedDoc>
  <HLinks>
    <vt:vector size="252" baseType="variant">
      <vt:variant>
        <vt:i4>7471222</vt:i4>
      </vt:variant>
      <vt:variant>
        <vt:i4>237</vt:i4>
      </vt:variant>
      <vt:variant>
        <vt:i4>0</vt:i4>
      </vt:variant>
      <vt:variant>
        <vt:i4>5</vt:i4>
      </vt:variant>
      <vt:variant>
        <vt:lpwstr/>
      </vt:variant>
      <vt:variant>
        <vt:lpwstr>Installationprocess</vt:lpwstr>
      </vt:variant>
      <vt:variant>
        <vt:i4>7471222</vt:i4>
      </vt:variant>
      <vt:variant>
        <vt:i4>234</vt:i4>
      </vt:variant>
      <vt:variant>
        <vt:i4>0</vt:i4>
      </vt:variant>
      <vt:variant>
        <vt:i4>5</vt:i4>
      </vt:variant>
      <vt:variant>
        <vt:lpwstr/>
      </vt:variant>
      <vt:variant>
        <vt:lpwstr>Installationprocess</vt:lpwstr>
      </vt:variant>
      <vt:variant>
        <vt:i4>4915231</vt:i4>
      </vt:variant>
      <vt:variant>
        <vt:i4>231</vt:i4>
      </vt:variant>
      <vt:variant>
        <vt:i4>0</vt:i4>
      </vt:variant>
      <vt:variant>
        <vt:i4>5</vt:i4>
      </vt:variant>
      <vt:variant>
        <vt:lpwstr>https://localhost:8983/solr/admin/collections?action=REQUESTSTATUS&amp;requestid=8888&amp;wt=xml</vt:lpwstr>
      </vt:variant>
      <vt:variant>
        <vt:lpwstr/>
      </vt:variant>
      <vt:variant>
        <vt:i4>2293859</vt:i4>
      </vt:variant>
      <vt:variant>
        <vt:i4>228</vt:i4>
      </vt:variant>
      <vt:variant>
        <vt:i4>0</vt:i4>
      </vt:variant>
      <vt:variant>
        <vt:i4>5</vt:i4>
      </vt:variant>
      <vt:variant>
        <vt:lpwstr>http://localhost:8983/solr/electronicjournal/update?commit=true</vt:lpwstr>
      </vt:variant>
      <vt:variant>
        <vt:lpwstr/>
      </vt:variant>
      <vt:variant>
        <vt:i4>7012389</vt:i4>
      </vt:variant>
      <vt:variant>
        <vt:i4>225</vt:i4>
      </vt:variant>
      <vt:variant>
        <vt:i4>0</vt:i4>
      </vt:variant>
      <vt:variant>
        <vt:i4>5</vt:i4>
      </vt:variant>
      <vt:variant>
        <vt:lpwstr>https://support.microsoft.com/en-us/help/2860880/how-to-determine-the-appropriate-page-file-size-for-64-bit-versions-of</vt:lpwstr>
      </vt:variant>
      <vt:variant>
        <vt:lpwstr/>
      </vt:variant>
      <vt:variant>
        <vt:i4>327702</vt:i4>
      </vt:variant>
      <vt:variant>
        <vt:i4>222</vt:i4>
      </vt:variant>
      <vt:variant>
        <vt:i4>0</vt:i4>
      </vt:variant>
      <vt:variant>
        <vt:i4>5</vt:i4>
      </vt:variant>
      <vt:variant>
        <vt:lpwstr>https://www.vmware.com/content/dam/digitalmarketing/vmware/en/pdf/solutions/sql-server-on-vmware-best-practices-guide.pdf</vt:lpwstr>
      </vt:variant>
      <vt:variant>
        <vt:lpwstr/>
      </vt:variant>
      <vt:variant>
        <vt:i4>1441900</vt:i4>
      </vt:variant>
      <vt:variant>
        <vt:i4>219</vt:i4>
      </vt:variant>
      <vt:variant>
        <vt:i4>0</vt:i4>
      </vt:variant>
      <vt:variant>
        <vt:i4>5</vt:i4>
      </vt:variant>
      <vt:variant>
        <vt:lpwstr>https://www.vmware.com/content/dam/digitalmarketing/vmware/en/pdf/techpaper/performance/Perf_Best_Practices_vSphere65.pdf</vt:lpwstr>
      </vt:variant>
      <vt:variant>
        <vt:lpwstr/>
      </vt:variant>
      <vt:variant>
        <vt:i4>1376310</vt:i4>
      </vt:variant>
      <vt:variant>
        <vt:i4>212</vt:i4>
      </vt:variant>
      <vt:variant>
        <vt:i4>0</vt:i4>
      </vt:variant>
      <vt:variant>
        <vt:i4>5</vt:i4>
      </vt:variant>
      <vt:variant>
        <vt:lpwstr/>
      </vt:variant>
      <vt:variant>
        <vt:lpwstr>_Toc110235448</vt:lpwstr>
      </vt:variant>
      <vt:variant>
        <vt:i4>1376310</vt:i4>
      </vt:variant>
      <vt:variant>
        <vt:i4>206</vt:i4>
      </vt:variant>
      <vt:variant>
        <vt:i4>0</vt:i4>
      </vt:variant>
      <vt:variant>
        <vt:i4>5</vt:i4>
      </vt:variant>
      <vt:variant>
        <vt:lpwstr/>
      </vt:variant>
      <vt:variant>
        <vt:lpwstr>_Toc110235447</vt:lpwstr>
      </vt:variant>
      <vt:variant>
        <vt:i4>1376310</vt:i4>
      </vt:variant>
      <vt:variant>
        <vt:i4>197</vt:i4>
      </vt:variant>
      <vt:variant>
        <vt:i4>0</vt:i4>
      </vt:variant>
      <vt:variant>
        <vt:i4>5</vt:i4>
      </vt:variant>
      <vt:variant>
        <vt:lpwstr/>
      </vt:variant>
      <vt:variant>
        <vt:lpwstr>_Toc110235446</vt:lpwstr>
      </vt:variant>
      <vt:variant>
        <vt:i4>1376310</vt:i4>
      </vt:variant>
      <vt:variant>
        <vt:i4>191</vt:i4>
      </vt:variant>
      <vt:variant>
        <vt:i4>0</vt:i4>
      </vt:variant>
      <vt:variant>
        <vt:i4>5</vt:i4>
      </vt:variant>
      <vt:variant>
        <vt:lpwstr/>
      </vt:variant>
      <vt:variant>
        <vt:lpwstr>_Toc110235445</vt:lpwstr>
      </vt:variant>
      <vt:variant>
        <vt:i4>1376310</vt:i4>
      </vt:variant>
      <vt:variant>
        <vt:i4>185</vt:i4>
      </vt:variant>
      <vt:variant>
        <vt:i4>0</vt:i4>
      </vt:variant>
      <vt:variant>
        <vt:i4>5</vt:i4>
      </vt:variant>
      <vt:variant>
        <vt:lpwstr/>
      </vt:variant>
      <vt:variant>
        <vt:lpwstr>_Toc110235444</vt:lpwstr>
      </vt:variant>
      <vt:variant>
        <vt:i4>1376310</vt:i4>
      </vt:variant>
      <vt:variant>
        <vt:i4>179</vt:i4>
      </vt:variant>
      <vt:variant>
        <vt:i4>0</vt:i4>
      </vt:variant>
      <vt:variant>
        <vt:i4>5</vt:i4>
      </vt:variant>
      <vt:variant>
        <vt:lpwstr/>
      </vt:variant>
      <vt:variant>
        <vt:lpwstr>_Toc110235443</vt:lpwstr>
      </vt:variant>
      <vt:variant>
        <vt:i4>1376310</vt:i4>
      </vt:variant>
      <vt:variant>
        <vt:i4>173</vt:i4>
      </vt:variant>
      <vt:variant>
        <vt:i4>0</vt:i4>
      </vt:variant>
      <vt:variant>
        <vt:i4>5</vt:i4>
      </vt:variant>
      <vt:variant>
        <vt:lpwstr/>
      </vt:variant>
      <vt:variant>
        <vt:lpwstr>_Toc110235442</vt:lpwstr>
      </vt:variant>
      <vt:variant>
        <vt:i4>1376310</vt:i4>
      </vt:variant>
      <vt:variant>
        <vt:i4>167</vt:i4>
      </vt:variant>
      <vt:variant>
        <vt:i4>0</vt:i4>
      </vt:variant>
      <vt:variant>
        <vt:i4>5</vt:i4>
      </vt:variant>
      <vt:variant>
        <vt:lpwstr/>
      </vt:variant>
      <vt:variant>
        <vt:lpwstr>_Toc110235441</vt:lpwstr>
      </vt:variant>
      <vt:variant>
        <vt:i4>1376310</vt:i4>
      </vt:variant>
      <vt:variant>
        <vt:i4>161</vt:i4>
      </vt:variant>
      <vt:variant>
        <vt:i4>0</vt:i4>
      </vt:variant>
      <vt:variant>
        <vt:i4>5</vt:i4>
      </vt:variant>
      <vt:variant>
        <vt:lpwstr/>
      </vt:variant>
      <vt:variant>
        <vt:lpwstr>_Toc110235440</vt:lpwstr>
      </vt:variant>
      <vt:variant>
        <vt:i4>1179702</vt:i4>
      </vt:variant>
      <vt:variant>
        <vt:i4>155</vt:i4>
      </vt:variant>
      <vt:variant>
        <vt:i4>0</vt:i4>
      </vt:variant>
      <vt:variant>
        <vt:i4>5</vt:i4>
      </vt:variant>
      <vt:variant>
        <vt:lpwstr/>
      </vt:variant>
      <vt:variant>
        <vt:lpwstr>_Toc110235439</vt:lpwstr>
      </vt:variant>
      <vt:variant>
        <vt:i4>1179702</vt:i4>
      </vt:variant>
      <vt:variant>
        <vt:i4>149</vt:i4>
      </vt:variant>
      <vt:variant>
        <vt:i4>0</vt:i4>
      </vt:variant>
      <vt:variant>
        <vt:i4>5</vt:i4>
      </vt:variant>
      <vt:variant>
        <vt:lpwstr/>
      </vt:variant>
      <vt:variant>
        <vt:lpwstr>_Toc110235438</vt:lpwstr>
      </vt:variant>
      <vt:variant>
        <vt:i4>1179702</vt:i4>
      </vt:variant>
      <vt:variant>
        <vt:i4>143</vt:i4>
      </vt:variant>
      <vt:variant>
        <vt:i4>0</vt:i4>
      </vt:variant>
      <vt:variant>
        <vt:i4>5</vt:i4>
      </vt:variant>
      <vt:variant>
        <vt:lpwstr/>
      </vt:variant>
      <vt:variant>
        <vt:lpwstr>_Toc110235437</vt:lpwstr>
      </vt:variant>
      <vt:variant>
        <vt:i4>1179702</vt:i4>
      </vt:variant>
      <vt:variant>
        <vt:i4>137</vt:i4>
      </vt:variant>
      <vt:variant>
        <vt:i4>0</vt:i4>
      </vt:variant>
      <vt:variant>
        <vt:i4>5</vt:i4>
      </vt:variant>
      <vt:variant>
        <vt:lpwstr/>
      </vt:variant>
      <vt:variant>
        <vt:lpwstr>_Toc110235436</vt:lpwstr>
      </vt:variant>
      <vt:variant>
        <vt:i4>1179702</vt:i4>
      </vt:variant>
      <vt:variant>
        <vt:i4>131</vt:i4>
      </vt:variant>
      <vt:variant>
        <vt:i4>0</vt:i4>
      </vt:variant>
      <vt:variant>
        <vt:i4>5</vt:i4>
      </vt:variant>
      <vt:variant>
        <vt:lpwstr/>
      </vt:variant>
      <vt:variant>
        <vt:lpwstr>_Toc110235435</vt:lpwstr>
      </vt:variant>
      <vt:variant>
        <vt:i4>1179702</vt:i4>
      </vt:variant>
      <vt:variant>
        <vt:i4>125</vt:i4>
      </vt:variant>
      <vt:variant>
        <vt:i4>0</vt:i4>
      </vt:variant>
      <vt:variant>
        <vt:i4>5</vt:i4>
      </vt:variant>
      <vt:variant>
        <vt:lpwstr/>
      </vt:variant>
      <vt:variant>
        <vt:lpwstr>_Toc110235434</vt:lpwstr>
      </vt:variant>
      <vt:variant>
        <vt:i4>1179702</vt:i4>
      </vt:variant>
      <vt:variant>
        <vt:i4>119</vt:i4>
      </vt:variant>
      <vt:variant>
        <vt:i4>0</vt:i4>
      </vt:variant>
      <vt:variant>
        <vt:i4>5</vt:i4>
      </vt:variant>
      <vt:variant>
        <vt:lpwstr/>
      </vt:variant>
      <vt:variant>
        <vt:lpwstr>_Toc110235433</vt:lpwstr>
      </vt:variant>
      <vt:variant>
        <vt:i4>1179702</vt:i4>
      </vt:variant>
      <vt:variant>
        <vt:i4>113</vt:i4>
      </vt:variant>
      <vt:variant>
        <vt:i4>0</vt:i4>
      </vt:variant>
      <vt:variant>
        <vt:i4>5</vt:i4>
      </vt:variant>
      <vt:variant>
        <vt:lpwstr/>
      </vt:variant>
      <vt:variant>
        <vt:lpwstr>_Toc110235432</vt:lpwstr>
      </vt:variant>
      <vt:variant>
        <vt:i4>1179702</vt:i4>
      </vt:variant>
      <vt:variant>
        <vt:i4>107</vt:i4>
      </vt:variant>
      <vt:variant>
        <vt:i4>0</vt:i4>
      </vt:variant>
      <vt:variant>
        <vt:i4>5</vt:i4>
      </vt:variant>
      <vt:variant>
        <vt:lpwstr/>
      </vt:variant>
      <vt:variant>
        <vt:lpwstr>_Toc110235431</vt:lpwstr>
      </vt:variant>
      <vt:variant>
        <vt:i4>1179702</vt:i4>
      </vt:variant>
      <vt:variant>
        <vt:i4>101</vt:i4>
      </vt:variant>
      <vt:variant>
        <vt:i4>0</vt:i4>
      </vt:variant>
      <vt:variant>
        <vt:i4>5</vt:i4>
      </vt:variant>
      <vt:variant>
        <vt:lpwstr/>
      </vt:variant>
      <vt:variant>
        <vt:lpwstr>_Toc110235430</vt:lpwstr>
      </vt:variant>
      <vt:variant>
        <vt:i4>1245238</vt:i4>
      </vt:variant>
      <vt:variant>
        <vt:i4>95</vt:i4>
      </vt:variant>
      <vt:variant>
        <vt:i4>0</vt:i4>
      </vt:variant>
      <vt:variant>
        <vt:i4>5</vt:i4>
      </vt:variant>
      <vt:variant>
        <vt:lpwstr/>
      </vt:variant>
      <vt:variant>
        <vt:lpwstr>_Toc110235429</vt:lpwstr>
      </vt:variant>
      <vt:variant>
        <vt:i4>1245238</vt:i4>
      </vt:variant>
      <vt:variant>
        <vt:i4>89</vt:i4>
      </vt:variant>
      <vt:variant>
        <vt:i4>0</vt:i4>
      </vt:variant>
      <vt:variant>
        <vt:i4>5</vt:i4>
      </vt:variant>
      <vt:variant>
        <vt:lpwstr/>
      </vt:variant>
      <vt:variant>
        <vt:lpwstr>_Toc110235428</vt:lpwstr>
      </vt:variant>
      <vt:variant>
        <vt:i4>1245238</vt:i4>
      </vt:variant>
      <vt:variant>
        <vt:i4>83</vt:i4>
      </vt:variant>
      <vt:variant>
        <vt:i4>0</vt:i4>
      </vt:variant>
      <vt:variant>
        <vt:i4>5</vt:i4>
      </vt:variant>
      <vt:variant>
        <vt:lpwstr/>
      </vt:variant>
      <vt:variant>
        <vt:lpwstr>_Toc110235427</vt:lpwstr>
      </vt:variant>
      <vt:variant>
        <vt:i4>1245238</vt:i4>
      </vt:variant>
      <vt:variant>
        <vt:i4>77</vt:i4>
      </vt:variant>
      <vt:variant>
        <vt:i4>0</vt:i4>
      </vt:variant>
      <vt:variant>
        <vt:i4>5</vt:i4>
      </vt:variant>
      <vt:variant>
        <vt:lpwstr/>
      </vt:variant>
      <vt:variant>
        <vt:lpwstr>_Toc110235426</vt:lpwstr>
      </vt:variant>
      <vt:variant>
        <vt:i4>1245238</vt:i4>
      </vt:variant>
      <vt:variant>
        <vt:i4>71</vt:i4>
      </vt:variant>
      <vt:variant>
        <vt:i4>0</vt:i4>
      </vt:variant>
      <vt:variant>
        <vt:i4>5</vt:i4>
      </vt:variant>
      <vt:variant>
        <vt:lpwstr/>
      </vt:variant>
      <vt:variant>
        <vt:lpwstr>_Toc110235425</vt:lpwstr>
      </vt:variant>
      <vt:variant>
        <vt:i4>1245238</vt:i4>
      </vt:variant>
      <vt:variant>
        <vt:i4>65</vt:i4>
      </vt:variant>
      <vt:variant>
        <vt:i4>0</vt:i4>
      </vt:variant>
      <vt:variant>
        <vt:i4>5</vt:i4>
      </vt:variant>
      <vt:variant>
        <vt:lpwstr/>
      </vt:variant>
      <vt:variant>
        <vt:lpwstr>_Toc110235424</vt:lpwstr>
      </vt:variant>
      <vt:variant>
        <vt:i4>1245238</vt:i4>
      </vt:variant>
      <vt:variant>
        <vt:i4>59</vt:i4>
      </vt:variant>
      <vt:variant>
        <vt:i4>0</vt:i4>
      </vt:variant>
      <vt:variant>
        <vt:i4>5</vt:i4>
      </vt:variant>
      <vt:variant>
        <vt:lpwstr/>
      </vt:variant>
      <vt:variant>
        <vt:lpwstr>_Toc110235423</vt:lpwstr>
      </vt:variant>
      <vt:variant>
        <vt:i4>1245238</vt:i4>
      </vt:variant>
      <vt:variant>
        <vt:i4>53</vt:i4>
      </vt:variant>
      <vt:variant>
        <vt:i4>0</vt:i4>
      </vt:variant>
      <vt:variant>
        <vt:i4>5</vt:i4>
      </vt:variant>
      <vt:variant>
        <vt:lpwstr/>
      </vt:variant>
      <vt:variant>
        <vt:lpwstr>_Toc110235422</vt:lpwstr>
      </vt:variant>
      <vt:variant>
        <vt:i4>1245238</vt:i4>
      </vt:variant>
      <vt:variant>
        <vt:i4>47</vt:i4>
      </vt:variant>
      <vt:variant>
        <vt:i4>0</vt:i4>
      </vt:variant>
      <vt:variant>
        <vt:i4>5</vt:i4>
      </vt:variant>
      <vt:variant>
        <vt:lpwstr/>
      </vt:variant>
      <vt:variant>
        <vt:lpwstr>_Toc110235421</vt:lpwstr>
      </vt:variant>
      <vt:variant>
        <vt:i4>1245238</vt:i4>
      </vt:variant>
      <vt:variant>
        <vt:i4>41</vt:i4>
      </vt:variant>
      <vt:variant>
        <vt:i4>0</vt:i4>
      </vt:variant>
      <vt:variant>
        <vt:i4>5</vt:i4>
      </vt:variant>
      <vt:variant>
        <vt:lpwstr/>
      </vt:variant>
      <vt:variant>
        <vt:lpwstr>_Toc110235420</vt:lpwstr>
      </vt:variant>
      <vt:variant>
        <vt:i4>1048630</vt:i4>
      </vt:variant>
      <vt:variant>
        <vt:i4>35</vt:i4>
      </vt:variant>
      <vt:variant>
        <vt:i4>0</vt:i4>
      </vt:variant>
      <vt:variant>
        <vt:i4>5</vt:i4>
      </vt:variant>
      <vt:variant>
        <vt:lpwstr/>
      </vt:variant>
      <vt:variant>
        <vt:lpwstr>_Toc110235419</vt:lpwstr>
      </vt:variant>
      <vt:variant>
        <vt:i4>1048630</vt:i4>
      </vt:variant>
      <vt:variant>
        <vt:i4>29</vt:i4>
      </vt:variant>
      <vt:variant>
        <vt:i4>0</vt:i4>
      </vt:variant>
      <vt:variant>
        <vt:i4>5</vt:i4>
      </vt:variant>
      <vt:variant>
        <vt:lpwstr/>
      </vt:variant>
      <vt:variant>
        <vt:lpwstr>_Toc110235418</vt:lpwstr>
      </vt:variant>
      <vt:variant>
        <vt:i4>1048630</vt:i4>
      </vt:variant>
      <vt:variant>
        <vt:i4>23</vt:i4>
      </vt:variant>
      <vt:variant>
        <vt:i4>0</vt:i4>
      </vt:variant>
      <vt:variant>
        <vt:i4>5</vt:i4>
      </vt:variant>
      <vt:variant>
        <vt:lpwstr/>
      </vt:variant>
      <vt:variant>
        <vt:lpwstr>_Toc110235417</vt:lpwstr>
      </vt:variant>
      <vt:variant>
        <vt:i4>1048630</vt:i4>
      </vt:variant>
      <vt:variant>
        <vt:i4>17</vt:i4>
      </vt:variant>
      <vt:variant>
        <vt:i4>0</vt:i4>
      </vt:variant>
      <vt:variant>
        <vt:i4>5</vt:i4>
      </vt:variant>
      <vt:variant>
        <vt:lpwstr/>
      </vt:variant>
      <vt:variant>
        <vt:lpwstr>_Toc110235416</vt:lpwstr>
      </vt:variant>
      <vt:variant>
        <vt:i4>1048630</vt:i4>
      </vt:variant>
      <vt:variant>
        <vt:i4>11</vt:i4>
      </vt:variant>
      <vt:variant>
        <vt:i4>0</vt:i4>
      </vt:variant>
      <vt:variant>
        <vt:i4>5</vt:i4>
      </vt:variant>
      <vt:variant>
        <vt:lpwstr/>
      </vt:variant>
      <vt:variant>
        <vt:lpwstr>_Toc110235415</vt:lpwstr>
      </vt:variant>
      <vt:variant>
        <vt:i4>1048630</vt:i4>
      </vt:variant>
      <vt:variant>
        <vt:i4>5</vt:i4>
      </vt:variant>
      <vt:variant>
        <vt:i4>0</vt:i4>
      </vt:variant>
      <vt:variant>
        <vt:i4>5</vt:i4>
      </vt:variant>
      <vt:variant>
        <vt:lpwstr/>
      </vt:variant>
      <vt:variant>
        <vt:lpwstr>_Toc110235414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Vision Management EJ User Guide</dc:title>
  <dc:subject>NCR Software Banking</dc:subject>
  <dc:creator>Allen, Edward</dc:creator>
  <cp:keywords/>
  <cp:lastModifiedBy>Jha, Prakash</cp:lastModifiedBy>
  <cp:revision>27</cp:revision>
  <cp:lastPrinted>2021-11-10T19:55:00Z</cp:lastPrinted>
  <dcterms:created xsi:type="dcterms:W3CDTF">2022-08-01T09:03:00Z</dcterms:created>
  <dcterms:modified xsi:type="dcterms:W3CDTF">2022-08-01T15:45:00Z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1033-11.2.0.10078</vt:lpwstr>
  </property>
  <property fmtid="{D5CDD505-2E9C-101B-9397-08002B2CF9AE}" pid="3" name="ContentTypeId">
    <vt:lpwstr>0x01010074B4137E9B874943806515AC27C0093C</vt:lpwstr>
  </property>
  <property fmtid="{D5CDD505-2E9C-101B-9397-08002B2CF9AE}" pid="4" name="MSIP_Label_dc233488-06c6-4c2b-96ac-e256c4376f84_Enabled">
    <vt:lpwstr>true</vt:lpwstr>
  </property>
  <property fmtid="{D5CDD505-2E9C-101B-9397-08002B2CF9AE}" pid="5" name="MSIP_Label_dc233488-06c6-4c2b-96ac-e256c4376f84_SetDate">
    <vt:lpwstr>2021-04-21T10:07:44Z</vt:lpwstr>
  </property>
  <property fmtid="{D5CDD505-2E9C-101B-9397-08002B2CF9AE}" pid="6" name="MSIP_Label_dc233488-06c6-4c2b-96ac-e256c4376f84_Method">
    <vt:lpwstr>Privileged</vt:lpwstr>
  </property>
  <property fmtid="{D5CDD505-2E9C-101B-9397-08002B2CF9AE}" pid="7" name="MSIP_Label_dc233488-06c6-4c2b-96ac-e256c4376f84_Name">
    <vt:lpwstr>dc233488-06c6-4c2b-96ac-e256c4376f84</vt:lpwstr>
  </property>
  <property fmtid="{D5CDD505-2E9C-101B-9397-08002B2CF9AE}" pid="8" name="MSIP_Label_dc233488-06c6-4c2b-96ac-e256c4376f84_SiteId">
    <vt:lpwstr>ae4df1f7-611e-444f-897e-f964e1205171</vt:lpwstr>
  </property>
  <property fmtid="{D5CDD505-2E9C-101B-9397-08002B2CF9AE}" pid="9" name="MSIP_Label_dc233488-06c6-4c2b-96ac-e256c4376f84_ActionId">
    <vt:lpwstr>048e8ac9-0dbf-4900-a7bf-a75d360e0ec7</vt:lpwstr>
  </property>
  <property fmtid="{D5CDD505-2E9C-101B-9397-08002B2CF9AE}" pid="10" name="MSIP_Label_dc233488-06c6-4c2b-96ac-e256c4376f84_ContentBits">
    <vt:lpwstr>0</vt:lpwstr>
  </property>
</Properties>
</file>